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ettings.xml" ContentType="application/vnd.openxmlformats-officedocument.wordprocessingml.settings+xml"/>
  <Override PartName="/word/footnotes.xml" ContentType="application/vnd.openxmlformats-officedocument.wordprocessingml.footnotes+xml"/>
  <Override PartName="/word/styles.xml" ContentType="application/vnd.openxmlformats-officedocument.wordprocessingml.styles+xml"/>
  <Override PartName="/word/numbering.xml" ContentType="application/vnd.openxmlformats-officedocument.wordprocessingml.numbering+xml"/>
  <Override PartName="/word/comments.xml" ContentType="application/vnd.openxmlformats-officedocument.wordprocessingml.comment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Linux Libertine G" w:hAnsi="Linux Libertine G" w:cs="Linux Libertine G"/>
        </w:rPr>
      </w:pPr>
      <w:r>
        <w:rPr>
          <w:rFonts w:cs="Linux Libertine G" w:ascii="Linux Libertine G" w:hAnsi="Linux Libertine G"/>
        </w:rPr>
        <w:t>Université de Franche-Comté</w:t>
      </w:r>
    </w:p>
    <w:p>
      <w:pPr>
        <w:pStyle w:val="Normal"/>
        <w:jc w:val="center"/>
        <w:rPr/>
      </w:pPr>
      <w:r>
        <w:rPr>
          <w:rFonts w:cs="Linux Libertine G" w:ascii="Linux Libertine G" w:hAnsi="Linux Libertine G"/>
          <w:b/>
          <w:sz w:val="32"/>
        </w:rPr>
        <w:t>Appariement phrastique pour un système de questions-réponses basé sur une FAQ dans le domaine de la santé</w:t>
      </w:r>
      <w:del w:id="0" w:author="Auteur inconnu" w:date="2019-04-12T10:18:10Z">
        <w:r>
          <w:rPr>
            <w:rFonts w:cs="Linux Libertine G" w:ascii="Linux Libertine G" w:hAnsi="Linux Libertine G"/>
            <w:b/>
            <w:sz w:val="32"/>
          </w:rPr>
          <w:delText>.</w:delText>
        </w:r>
      </w:del>
    </w:p>
    <w:p>
      <w:pPr>
        <w:pStyle w:val="Normal"/>
        <w:jc w:val="center"/>
        <w:rPr>
          <w:rFonts w:ascii="Linux Libertine G" w:hAnsi="Linux Libertine G" w:cs="Linux Libertine G"/>
        </w:rPr>
      </w:pPr>
      <w:r>
        <w:rPr>
          <w:rFonts w:cs="Linux Libertine G" w:ascii="Linux Libertine G" w:hAnsi="Linux Libertine G"/>
        </w:rPr>
        <w:t>Par Ana Calatayud</w:t>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t>Master Langues, Littératures et Civilisations Etrangères et Régionales (LLCER)</w:t>
      </w:r>
    </w:p>
    <w:p>
      <w:pPr>
        <w:pStyle w:val="Normal"/>
        <w:jc w:val="center"/>
        <w:rPr>
          <w:rFonts w:ascii="Linux Libertine G" w:hAnsi="Linux Libertine G" w:cs="Linux Libertine G"/>
        </w:rPr>
      </w:pPr>
      <w:r>
        <w:rPr>
          <w:rFonts w:cs="Linux Libertine G" w:ascii="Linux Libertine G" w:hAnsi="Linux Libertine G"/>
        </w:rPr>
        <w:t>Parcours Traitement Automatique des Langues (TAL)</w:t>
      </w:r>
    </w:p>
    <w:p>
      <w:pPr>
        <w:pStyle w:val="Normal"/>
        <w:jc w:val="center"/>
        <w:rPr>
          <w:rFonts w:ascii="Linux Libertine G" w:hAnsi="Linux Libertine G" w:cs="Linux Libertine G"/>
        </w:rPr>
      </w:pPr>
      <w:r>
        <w:rPr>
          <w:rFonts w:cs="Linux Libertine G" w:ascii="Linux Libertine G" w:hAnsi="Linux Libertine G"/>
        </w:rPr>
        <w:t>Faculté des Sciences du Langage, de l’Homme et de la Société</w:t>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t>Directrice de mémoire : Dr. Iana Atanassova</w:t>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t>Mémoire présenté à la Faculté des Sciences du Langage, de l’Homme et de la Société</w:t>
      </w:r>
    </w:p>
    <w:p>
      <w:pPr>
        <w:pStyle w:val="Normal"/>
        <w:jc w:val="center"/>
        <w:rPr>
          <w:rFonts w:ascii="Linux Libertine G" w:hAnsi="Linux Libertine G" w:cs="Linux Libertine G"/>
        </w:rPr>
      </w:pPr>
      <w:r>
        <w:rPr>
          <w:rFonts w:cs="Linux Libertine G" w:ascii="Linux Libertine G" w:hAnsi="Linux Libertine G"/>
        </w:rPr>
        <w:t>25 mai 2018</w:t>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r>
    </w:p>
    <w:p>
      <w:pPr>
        <w:pStyle w:val="Normal"/>
        <w:jc w:val="center"/>
        <w:rPr>
          <w:rFonts w:ascii="Linux Libertine G" w:hAnsi="Linux Libertine G" w:cs="Linux Libertine G"/>
        </w:rPr>
      </w:pPr>
      <w:r>
        <w:rPr>
          <w:rFonts w:cs="Linux Libertine G" w:ascii="Linux Libertine G" w:hAnsi="Linux Libertine G"/>
        </w:rPr>
        <w:drawing>
          <wp:anchor behindDoc="0" distT="0" distB="3175" distL="114300" distR="119380" simplePos="0" locked="0" layoutInCell="1" allowOverlap="1" relativeHeight="2">
            <wp:simplePos x="0" y="0"/>
            <wp:positionH relativeFrom="margin">
              <wp:posOffset>-561975</wp:posOffset>
            </wp:positionH>
            <wp:positionV relativeFrom="paragraph">
              <wp:posOffset>635</wp:posOffset>
            </wp:positionV>
            <wp:extent cx="890270" cy="473075"/>
            <wp:effectExtent l="0" t="0" r="0" b="0"/>
            <wp:wrapNone/>
            <wp:docPr id="1" name="Image 1" descr="Résultat de recherche d'images pour &quot;logo université de franche comté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Résultat de recherche d'images pour &quot;logo université de franche comté png&quot;"/>
                    <pic:cNvPicPr>
                      <a:picLocks noChangeAspect="1" noChangeArrowheads="1"/>
                    </pic:cNvPicPr>
                  </pic:nvPicPr>
                  <pic:blipFill>
                    <a:blip r:embed="rId2"/>
                    <a:srcRect l="0" t="31552" r="0" b="0"/>
                    <a:stretch>
                      <a:fillRect/>
                    </a:stretch>
                  </pic:blipFill>
                  <pic:spPr bwMode="auto">
                    <a:xfrm>
                      <a:off x="0" y="0"/>
                      <a:ext cx="890270" cy="473075"/>
                    </a:xfrm>
                    <a:prstGeom prst="rect">
                      <a:avLst/>
                    </a:prstGeom>
                  </pic:spPr>
                </pic:pic>
              </a:graphicData>
            </a:graphic>
          </wp:anchor>
        </w:drawing>
        <w:drawing>
          <wp:anchor behindDoc="0" distT="0" distB="0" distL="114300" distR="123190" simplePos="0" locked="0" layoutInCell="1" allowOverlap="1" relativeHeight="3">
            <wp:simplePos x="0" y="0"/>
            <wp:positionH relativeFrom="rightMargin">
              <wp:align>left</wp:align>
            </wp:positionH>
            <wp:positionV relativeFrom="paragraph">
              <wp:posOffset>635</wp:posOffset>
            </wp:positionV>
            <wp:extent cx="504825" cy="533400"/>
            <wp:effectExtent l="0" t="0" r="0" b="0"/>
            <wp:wrapNone/>
            <wp:docPr id="2" name="Image 3" descr="Résultat de recherche d'images pour &quot;logo centre tesnièr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 descr="Résultat de recherche d'images pour &quot;logo centre tesnière&quot;"/>
                    <pic:cNvPicPr>
                      <a:picLocks noChangeAspect="1" noChangeArrowheads="1"/>
                    </pic:cNvPicPr>
                  </pic:nvPicPr>
                  <pic:blipFill>
                    <a:blip r:embed="rId3"/>
                    <a:stretch>
                      <a:fillRect/>
                    </a:stretch>
                  </pic:blipFill>
                  <pic:spPr bwMode="auto">
                    <a:xfrm>
                      <a:off x="0" y="0"/>
                      <a:ext cx="504825" cy="533400"/>
                    </a:xfrm>
                    <a:prstGeom prst="rect">
                      <a:avLst/>
                    </a:prstGeom>
                  </pic:spPr>
                </pic:pic>
              </a:graphicData>
            </a:graphic>
          </wp:anchor>
        </w:drawing>
      </w:r>
    </w:p>
    <w:p>
      <w:pPr>
        <w:pStyle w:val="Normal"/>
        <w:rPr>
          <w:rFonts w:ascii="Linux Libertine G" w:hAnsi="Linux Libertine G" w:cs="Linux Libertine G"/>
          <w:sz w:val="40"/>
        </w:rPr>
      </w:pPr>
      <w:r>
        <w:rPr>
          <w:rFonts w:cs="Linux Libertine G" w:ascii="Linux Libertine G" w:hAnsi="Linux Libertine G"/>
          <w:sz w:val="40"/>
        </w:rPr>
        <w:t>Remerciements</w:t>
      </w:r>
    </w:p>
    <w:p>
      <w:pPr>
        <w:pStyle w:val="Normal"/>
        <w:spacing w:before="0" w:after="0"/>
        <w:rPr>
          <w:rFonts w:ascii="Linux Libertine G" w:hAnsi="Linux Libertine G" w:cs="Linux Libertine G"/>
          <w:b/>
          <w:b/>
        </w:rPr>
      </w:pPr>
      <w:r>
        <w:rPr>
          <w:rFonts w:cs="Linux Libertine G" w:ascii="Linux Libertine G" w:hAnsi="Linux Libertine G"/>
          <w:b/>
        </w:rPr>
        <w:t>A mes professeures, Iana et Izabella</w:t>
      </w:r>
    </w:p>
    <w:p>
      <w:pPr>
        <w:pStyle w:val="Normal"/>
        <w:spacing w:before="0" w:after="240"/>
        <w:rPr>
          <w:rFonts w:ascii="Linux Libertine G" w:hAnsi="Linux Libertine G" w:cs="Linux Libertine G"/>
        </w:rPr>
      </w:pPr>
      <w:r>
        <w:rPr>
          <w:rFonts w:cs="Linux Libertine G" w:ascii="Linux Libertine G" w:hAnsi="Linux Libertine G"/>
        </w:rPr>
        <w:t>Merci à Izabella Thomas et à Iana Atanassova pour leur enseignement. Un merci tout particulier au Dr. Atanassova d’avoir accepté de diriger ce mémoire et de m’avoir guidé, conseillé et encouragé.</w:t>
      </w:r>
    </w:p>
    <w:p>
      <w:pPr>
        <w:pStyle w:val="Normal"/>
        <w:spacing w:before="0" w:after="0"/>
        <w:rPr>
          <w:rFonts w:ascii="Linux Libertine G" w:hAnsi="Linux Libertine G" w:cs="Linux Libertine G"/>
          <w:b/>
          <w:b/>
        </w:rPr>
      </w:pPr>
      <w:r>
        <w:rPr>
          <w:rFonts w:cs="Linux Libertine G" w:ascii="Linux Libertine G" w:hAnsi="Linux Libertine G"/>
          <w:b/>
        </w:rPr>
        <w:t>A mes parents, Christophe et Carole</w:t>
      </w:r>
    </w:p>
    <w:p>
      <w:pPr>
        <w:pStyle w:val="Normal"/>
        <w:spacing w:before="0" w:after="240"/>
        <w:rPr>
          <w:rFonts w:ascii="Linux Libertine G" w:hAnsi="Linux Libertine G" w:cs="Linux Libertine G"/>
        </w:rPr>
      </w:pPr>
      <w:r>
        <w:rPr>
          <w:rFonts w:cs="Linux Libertine G" w:ascii="Linux Libertine G" w:hAnsi="Linux Libertine G"/>
        </w:rPr>
        <w:t xml:space="preserve">Votre soutien a été un moteur dans la réalisation de ce mémoire et j’espère vous rendre fiers. Sachez que ma gratitude et mon amour sont inconditionnels. </w:t>
      </w:r>
    </w:p>
    <w:p>
      <w:pPr>
        <w:pStyle w:val="Normal"/>
        <w:spacing w:before="0" w:after="0"/>
        <w:rPr>
          <w:rFonts w:ascii="Linux Libertine G" w:hAnsi="Linux Libertine G" w:cs="Linux Libertine G"/>
          <w:b/>
          <w:b/>
        </w:rPr>
      </w:pPr>
      <w:r>
        <w:rPr>
          <w:rFonts w:cs="Linux Libertine G" w:ascii="Linux Libertine G" w:hAnsi="Linux Libertine G"/>
          <w:b/>
        </w:rPr>
        <w:t>A ma sœur, Aude</w:t>
      </w:r>
    </w:p>
    <w:p>
      <w:pPr>
        <w:pStyle w:val="Normal"/>
        <w:spacing w:before="0" w:after="240"/>
        <w:rPr>
          <w:rFonts w:ascii="Linux Libertine G" w:hAnsi="Linux Libertine G" w:cs="Linux Libertine G"/>
        </w:rPr>
      </w:pPr>
      <w:r>
        <w:rPr>
          <w:rFonts w:cs="Linux Libertine G" w:ascii="Linux Libertine G" w:hAnsi="Linux Libertine G"/>
        </w:rPr>
        <w:t xml:space="preserve">Tu as toujours été présente, tu m’as toujours soutenu et encouragé. Sache que quand ton tour viendra ça sera réciproque. Merci à toi d’être une sœur géniale. </w:t>
      </w:r>
    </w:p>
    <w:p>
      <w:pPr>
        <w:pStyle w:val="Normal"/>
        <w:spacing w:before="0" w:after="0"/>
        <w:rPr>
          <w:rFonts w:ascii="Linux Libertine G" w:hAnsi="Linux Libertine G" w:cs="Linux Libertine G"/>
          <w:b/>
          <w:b/>
        </w:rPr>
      </w:pPr>
      <w:r>
        <w:rPr>
          <w:rFonts w:cs="Linux Libertine G" w:ascii="Linux Libertine G" w:hAnsi="Linux Libertine G"/>
          <w:b/>
        </w:rPr>
        <w:t>A toi Léo</w:t>
      </w:r>
    </w:p>
    <w:p>
      <w:pPr>
        <w:pStyle w:val="Normal"/>
        <w:spacing w:before="0" w:after="240"/>
        <w:rPr>
          <w:rFonts w:ascii="Linux Libertine G" w:hAnsi="Linux Libertine G" w:cs="Linux Libertine G"/>
        </w:rPr>
      </w:pPr>
      <w:r>
        <w:rPr>
          <w:rFonts w:cs="Linux Libertine G" w:ascii="Linux Libertine G" w:hAnsi="Linux Libertine G"/>
        </w:rPr>
        <w:t>Merci de m’avoir rassuré dans les moments de doute, de m’avoir poussé vers le haut quand j’avais envie de baisser les bras, merci pour tout.</w:t>
      </w:r>
    </w:p>
    <w:p>
      <w:pPr>
        <w:pStyle w:val="Normal"/>
        <w:spacing w:before="0" w:after="0"/>
        <w:rPr>
          <w:rFonts w:ascii="Linux Libertine G" w:hAnsi="Linux Libertine G" w:cs="Linux Libertine G"/>
          <w:b/>
          <w:b/>
        </w:rPr>
      </w:pPr>
      <w:r>
        <w:rPr>
          <w:rFonts w:cs="Linux Libertine G" w:ascii="Linux Libertine G" w:hAnsi="Linux Libertine G"/>
          <w:b/>
        </w:rPr>
        <w:t>A mes camarades, Yağmur, Elodie et Salah</w:t>
      </w:r>
    </w:p>
    <w:p>
      <w:pPr>
        <w:pStyle w:val="Normal"/>
        <w:spacing w:before="0" w:after="240"/>
        <w:rPr>
          <w:rFonts w:ascii="Linux Libertine G" w:hAnsi="Linux Libertine G" w:cs="Linux Libertine G"/>
        </w:rPr>
      </w:pPr>
      <w:r>
        <w:rPr>
          <w:rFonts w:cs="Linux Libertine G" w:ascii="Linux Libertine G" w:hAnsi="Linux Libertine G"/>
        </w:rPr>
        <w:t>Bien plus que des camarades de classe vous êtes devenus des amis. Merci à vous d’avoir été là, merci de m’avoir soutenu. Ce mémoire, je le dédis à la promotion soudée que nous sommes.</w:t>
      </w:r>
    </w:p>
    <w:p>
      <w:pPr>
        <w:pStyle w:val="Normal"/>
        <w:spacing w:before="0" w:after="0"/>
        <w:rPr>
          <w:rFonts w:ascii="Linux Libertine G" w:hAnsi="Linux Libertine G" w:cs="Linux Libertine G"/>
        </w:rPr>
      </w:pPr>
      <w:r>
        <w:rPr>
          <w:rFonts w:cs="Linux Libertine G" w:ascii="Linux Libertine G" w:hAnsi="Linux Libertine G"/>
          <w:b/>
        </w:rPr>
        <w:t>A mon équipe de stage (Houda, Dialekti, Abderrahim)</w:t>
      </w:r>
    </w:p>
    <w:p>
      <w:pPr>
        <w:pStyle w:val="Normal"/>
        <w:spacing w:before="0" w:after="0"/>
        <w:rPr>
          <w:rFonts w:ascii="Linux Libertine G" w:hAnsi="Linux Libertine G" w:cs="Linux Libertine G"/>
        </w:rPr>
      </w:pPr>
      <w:r>
        <w:rPr>
          <w:rFonts w:cs="Linux Libertine G" w:ascii="Linux Libertine G" w:hAnsi="Linux Libertine G"/>
        </w:rPr>
      </w:r>
      <w:r>
        <w:br w:type="page"/>
      </w:r>
    </w:p>
    <w:sdt>
      <w:sdtPr>
        <w:docPartObj>
          <w:docPartGallery w:val="Table of Contents"/>
          <w:docPartUnique w:val="true"/>
        </w:docPartObj>
        <w:id w:val="1138133305"/>
      </w:sdtPr>
      <w:sdtContent>
        <w:p>
          <w:pPr>
            <w:pStyle w:val="TOCHeading"/>
            <w:spacing w:before="0" w:after="240"/>
            <w:ind w:left="357" w:hanging="357"/>
            <w:rPr/>
          </w:pPr>
          <w:r>
            <w:rPr>
              <w:rFonts w:cs="Linux Libertine G" w:ascii="Linux Libertine G" w:hAnsi="Linux Libertine G"/>
              <w:color w:val="auto"/>
              <w:sz w:val="40"/>
            </w:rPr>
            <w:t>Table des matières</w:t>
          </w:r>
        </w:p>
        <w:p>
          <w:pPr>
            <w:pStyle w:val="Tabledesmatiresniveau1"/>
            <w:rPr>
              <w:rFonts w:ascii="Calibri" w:hAnsi="Calibri" w:eastAsia="" w:cs="" w:asciiTheme="minorHAnsi" w:cstheme="minorBidi" w:eastAsiaTheme="minorEastAsia" w:hAnsiTheme="minorHAnsi"/>
              <w:b w:val="false"/>
              <w:b w:val="false"/>
              <w:bCs w:val="false"/>
              <w:caps w:val="false"/>
              <w:smallCaps w:val="false"/>
              <w:sz w:val="22"/>
              <w:szCs w:val="22"/>
              <w:lang w:eastAsia="fr-FR"/>
            </w:rPr>
          </w:pPr>
          <w:r>
            <w:fldChar w:fldCharType="begin"/>
          </w:r>
          <w:r>
            <w:rPr>
              <w:webHidden/>
              <w:rStyle w:val="Sautdindex"/>
              <w:vanish w:val="false"/>
            </w:rPr>
            <w:instrText> TOC \z \o "1-4" \u \h</w:instrText>
          </w:r>
          <w:r>
            <w:rPr>
              <w:webHidden/>
              <w:rStyle w:val="Sautdindex"/>
              <w:vanish w:val="false"/>
            </w:rPr>
            <w:fldChar w:fldCharType="separate"/>
          </w:r>
          <w:hyperlink w:anchor="_Toc5816010">
            <w:r>
              <w:rPr>
                <w:webHidden/>
                <w:rStyle w:val="Sautdindex"/>
                <w:vanish w:val="false"/>
              </w:rPr>
              <w:t>I.</w:t>
            </w:r>
            <w:r>
              <w:rPr>
                <w:rStyle w:val="Sautdindex"/>
                <w:rFonts w:eastAsia="" w:cs="" w:ascii="Calibri" w:hAnsi="Calibri" w:asciiTheme="minorHAnsi" w:cstheme="minorBidi" w:eastAsiaTheme="minorEastAsia" w:hAnsiTheme="minorHAnsi"/>
                <w:b w:val="false"/>
                <w:bCs w:val="false"/>
                <w:caps w:val="false"/>
                <w:smallCaps w:val="false"/>
                <w:sz w:val="22"/>
                <w:szCs w:val="22"/>
                <w:lang w:eastAsia="fr-FR"/>
              </w:rPr>
              <w:tab/>
            </w:r>
            <w:r>
              <w:rPr>
                <w:rStyle w:val="Sautdindex"/>
              </w:rPr>
              <w:t>Introduction</w:t>
            </w:r>
            <w:r>
              <w:rPr>
                <w:webHidden/>
              </w:rPr>
              <w:fldChar w:fldCharType="begin"/>
            </w:r>
            <w:r>
              <w:rPr>
                <w:webHidden/>
              </w:rPr>
              <w:instrText>PAGEREF _Toc5816010 \h</w:instrText>
            </w:r>
            <w:r>
              <w:rPr>
                <w:webHidden/>
              </w:rPr>
              <w:fldChar w:fldCharType="separate"/>
            </w:r>
            <w:r>
              <w:rPr>
                <w:rStyle w:val="Sautdindex"/>
                <w:vanish w:val="false"/>
              </w:rPr>
              <w:tab/>
              <w:t>5</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1">
            <w:r>
              <w:rPr>
                <w:webHidden/>
                <w:rStyle w:val="Sautdindex"/>
                <w:vanish w:val="false"/>
              </w:rPr>
              <w:t>1.</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Les systèmes question-réponse</w:t>
            </w:r>
            <w:r>
              <w:rPr>
                <w:webHidden/>
              </w:rPr>
              <w:fldChar w:fldCharType="begin"/>
            </w:r>
            <w:r>
              <w:rPr>
                <w:webHidden/>
              </w:rPr>
              <w:instrText>PAGEREF _Toc5816011 \h</w:instrText>
            </w:r>
            <w:r>
              <w:rPr>
                <w:webHidden/>
              </w:rPr>
              <w:fldChar w:fldCharType="separate"/>
            </w:r>
            <w:r>
              <w:rPr>
                <w:rStyle w:val="Sautdindex"/>
                <w:vanish w:val="false"/>
              </w:rPr>
              <w:tab/>
              <w:t>5</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2">
            <w:r>
              <w:rPr>
                <w:webHidden/>
                <w:rStyle w:val="Sautdindex"/>
                <w:vanish w:val="false"/>
              </w:rPr>
              <w:t>2.</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Les Foires Aux Questions</w:t>
            </w:r>
            <w:r>
              <w:rPr>
                <w:webHidden/>
              </w:rPr>
              <w:fldChar w:fldCharType="begin"/>
            </w:r>
            <w:r>
              <w:rPr>
                <w:webHidden/>
              </w:rPr>
              <w:instrText>PAGEREF _Toc5816012 \h</w:instrText>
            </w:r>
            <w:r>
              <w:rPr>
                <w:webHidden/>
              </w:rPr>
              <w:fldChar w:fldCharType="separate"/>
            </w:r>
            <w:r>
              <w:rPr>
                <w:rStyle w:val="Sautdindex"/>
                <w:vanish w:val="false"/>
              </w:rPr>
              <w:tab/>
              <w:t>7</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3">
            <w:r>
              <w:rPr>
                <w:webHidden/>
                <w:rStyle w:val="Sautdindex"/>
                <w:vanish w:val="false"/>
              </w:rPr>
              <w:t>3.</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Problématique et objectifs.</w:t>
            </w:r>
            <w:r>
              <w:rPr>
                <w:webHidden/>
              </w:rPr>
              <w:fldChar w:fldCharType="begin"/>
            </w:r>
            <w:r>
              <w:rPr>
                <w:webHidden/>
              </w:rPr>
              <w:instrText>PAGEREF _Toc5816013 \h</w:instrText>
            </w:r>
            <w:r>
              <w:rPr>
                <w:webHidden/>
              </w:rPr>
              <w:fldChar w:fldCharType="separate"/>
            </w:r>
            <w:r>
              <w:rPr>
                <w:rStyle w:val="Sautdindex"/>
                <w:vanish w:val="false"/>
              </w:rPr>
              <w:tab/>
              <w:t>7</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4">
            <w:r>
              <w:rPr>
                <w:webHidden/>
                <w:rStyle w:val="Sautdindex"/>
                <w:vanish w:val="false"/>
              </w:rPr>
              <w:t>4.</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Etat de l’art :</w:t>
            </w:r>
            <w:r>
              <w:rPr>
                <w:webHidden/>
              </w:rPr>
              <w:fldChar w:fldCharType="begin"/>
            </w:r>
            <w:r>
              <w:rPr>
                <w:webHidden/>
              </w:rPr>
              <w:instrText>PAGEREF _Toc5816014 \h</w:instrText>
            </w:r>
            <w:r>
              <w:rPr>
                <w:webHidden/>
              </w:rPr>
              <w:fldChar w:fldCharType="separate"/>
            </w:r>
            <w:r>
              <w:rPr>
                <w:rStyle w:val="Sautdindex"/>
                <w:vanish w:val="false"/>
              </w:rPr>
              <w:tab/>
              <w:t>8</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15">
            <w:r>
              <w:rPr>
                <w:webHidden/>
                <w:rStyle w:val="Sautdindex"/>
                <w:vanish w:val="false"/>
              </w:rPr>
              <w:t>1)</w:t>
            </w:r>
            <w:r>
              <w:rPr>
                <w:rStyle w:val="Sautdindex"/>
                <w:rFonts w:eastAsia="" w:cs="" w:ascii="Calibri" w:hAnsi="Calibri" w:asciiTheme="minorHAnsi" w:cstheme="minorBidi" w:eastAsiaTheme="minorEastAsia" w:hAnsiTheme="minorHAnsi"/>
                <w:sz w:val="22"/>
                <w:szCs w:val="22"/>
                <w:lang w:eastAsia="fr-FR"/>
              </w:rPr>
              <w:tab/>
            </w:r>
            <w:r>
              <w:rPr>
                <w:rStyle w:val="Sautdindex"/>
              </w:rPr>
              <w:t>SQR dans le domaine de la santé.</w:t>
            </w:r>
            <w:r>
              <w:rPr>
                <w:webHidden/>
              </w:rPr>
              <w:fldChar w:fldCharType="begin"/>
            </w:r>
            <w:r>
              <w:rPr>
                <w:webHidden/>
              </w:rPr>
              <w:instrText>PAGEREF _Toc5816015 \h</w:instrText>
            </w:r>
            <w:r>
              <w:rPr>
                <w:webHidden/>
              </w:rPr>
              <w:fldChar w:fldCharType="separate"/>
            </w:r>
            <w:r>
              <w:rPr>
                <w:rStyle w:val="Sautdindex"/>
                <w:vanish w:val="false"/>
              </w:rPr>
              <w:tab/>
              <w:t>8</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16">
            <w:r>
              <w:rPr>
                <w:webHidden/>
                <w:rStyle w:val="Sautdindex"/>
                <w:vanish w:val="false"/>
                <w:lang w:eastAsia="fr-FR"/>
              </w:rPr>
              <w:t>2)</w:t>
            </w:r>
            <w:r>
              <w:rPr>
                <w:rStyle w:val="Sautdindex"/>
                <w:rFonts w:eastAsia="" w:cs="" w:ascii="Calibri" w:hAnsi="Calibri" w:asciiTheme="minorHAnsi" w:cstheme="minorBidi" w:eastAsiaTheme="minorEastAsia" w:hAnsiTheme="minorHAnsi"/>
                <w:sz w:val="22"/>
                <w:szCs w:val="22"/>
                <w:lang w:eastAsia="fr-FR"/>
              </w:rPr>
              <w:tab/>
            </w:r>
            <w:r>
              <w:rPr>
                <w:rStyle w:val="Sautdindex"/>
                <w:lang w:eastAsia="fr-FR"/>
              </w:rPr>
              <w:t>Les systèmes QR basés sur des FAQ</w:t>
            </w:r>
            <w:r>
              <w:rPr>
                <w:webHidden/>
              </w:rPr>
              <w:fldChar w:fldCharType="begin"/>
            </w:r>
            <w:r>
              <w:rPr>
                <w:webHidden/>
              </w:rPr>
              <w:instrText>PAGEREF _Toc5816016 \h</w:instrText>
            </w:r>
            <w:r>
              <w:rPr>
                <w:webHidden/>
              </w:rPr>
              <w:fldChar w:fldCharType="separate"/>
            </w:r>
            <w:r>
              <w:rPr>
                <w:rStyle w:val="Sautdindex"/>
                <w:vanish w:val="false"/>
              </w:rPr>
              <w:tab/>
              <w:t>11</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7">
            <w:r>
              <w:rPr>
                <w:webHidden/>
                <w:rStyle w:val="Sautdindex"/>
                <w:vanish w:val="false"/>
              </w:rPr>
              <w:t>5.</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Concepts clés du sujet</w:t>
            </w:r>
            <w:r>
              <w:rPr>
                <w:webHidden/>
              </w:rPr>
              <w:fldChar w:fldCharType="begin"/>
            </w:r>
            <w:r>
              <w:rPr>
                <w:webHidden/>
              </w:rPr>
              <w:instrText>PAGEREF _Toc5816017 \h</w:instrText>
            </w:r>
            <w:r>
              <w:rPr>
                <w:webHidden/>
              </w:rPr>
              <w:fldChar w:fldCharType="separate"/>
            </w:r>
            <w:r>
              <w:rPr>
                <w:rStyle w:val="Sautdindex"/>
                <w:vanish w:val="false"/>
              </w:rPr>
              <w:tab/>
              <w:t>13</w:t>
            </w:r>
            <w:r>
              <w:rPr>
                <w:webHidden/>
              </w:rPr>
              <w:fldChar w:fldCharType="end"/>
            </w:r>
          </w:hyperlink>
        </w:p>
        <w:p>
          <w:pPr>
            <w:pStyle w:val="Tabledesmatiresniveau1"/>
            <w:rPr>
              <w:rFonts w:ascii="Calibri" w:hAnsi="Calibri" w:eastAsia="" w:cs="" w:asciiTheme="minorHAnsi" w:cstheme="minorBidi" w:eastAsiaTheme="minorEastAsia" w:hAnsiTheme="minorHAnsi"/>
              <w:b w:val="false"/>
              <w:b w:val="false"/>
              <w:bCs w:val="false"/>
              <w:caps w:val="false"/>
              <w:smallCaps w:val="false"/>
              <w:sz w:val="22"/>
              <w:szCs w:val="22"/>
              <w:lang w:eastAsia="fr-FR"/>
            </w:rPr>
          </w:pPr>
          <w:hyperlink w:anchor="_Toc5816018">
            <w:r>
              <w:rPr>
                <w:webHidden/>
                <w:rStyle w:val="Sautdindex"/>
                <w:vanish w:val="false"/>
              </w:rPr>
              <w:t>II.</w:t>
            </w:r>
            <w:r>
              <w:rPr>
                <w:rStyle w:val="Sautdindex"/>
                <w:rFonts w:eastAsia="" w:cs="" w:ascii="Calibri" w:hAnsi="Calibri" w:asciiTheme="minorHAnsi" w:cstheme="minorBidi" w:eastAsiaTheme="minorEastAsia" w:hAnsiTheme="minorHAnsi"/>
                <w:b w:val="false"/>
                <w:bCs w:val="false"/>
                <w:caps w:val="false"/>
                <w:smallCaps w:val="false"/>
                <w:sz w:val="22"/>
                <w:szCs w:val="22"/>
                <w:lang w:eastAsia="fr-FR"/>
              </w:rPr>
              <w:tab/>
            </w:r>
            <w:r>
              <w:rPr>
                <w:rStyle w:val="Sautdindex"/>
              </w:rPr>
              <w:t>Méthodologie pour l’appariement de questions dans un système QR basé sur une FAQ</w:t>
            </w:r>
            <w:r>
              <w:rPr>
                <w:webHidden/>
              </w:rPr>
              <w:fldChar w:fldCharType="begin"/>
            </w:r>
            <w:r>
              <w:rPr>
                <w:webHidden/>
              </w:rPr>
              <w:instrText>PAGEREF _Toc5816018 \h</w:instrText>
            </w:r>
            <w:r>
              <w:rPr>
                <w:webHidden/>
              </w:rPr>
              <w:fldChar w:fldCharType="separate"/>
            </w:r>
            <w:r>
              <w:rPr>
                <w:rStyle w:val="Sautdindex"/>
                <w:vanish w:val="false"/>
              </w:rPr>
              <w:tab/>
              <w:t>15</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19">
            <w:r>
              <w:rPr>
                <w:webHidden/>
                <w:rStyle w:val="Sautdindex"/>
                <w:vanish w:val="false"/>
              </w:rPr>
              <w:t>6.</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Hypothèses de recherche</w:t>
            </w:r>
            <w:r>
              <w:rPr>
                <w:webHidden/>
              </w:rPr>
              <w:fldChar w:fldCharType="begin"/>
            </w:r>
            <w:r>
              <w:rPr>
                <w:webHidden/>
              </w:rPr>
              <w:instrText>PAGEREF _Toc5816019 \h</w:instrText>
            </w:r>
            <w:r>
              <w:rPr>
                <w:webHidden/>
              </w:rPr>
              <w:fldChar w:fldCharType="separate"/>
            </w:r>
            <w:r>
              <w:rPr>
                <w:rStyle w:val="Sautdindex"/>
                <w:vanish w:val="false"/>
              </w:rPr>
              <w:tab/>
              <w:t>15</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20">
            <w:r>
              <w:rPr>
                <w:webHidden/>
                <w:rStyle w:val="Sautdindex"/>
                <w:vanish w:val="false"/>
              </w:rPr>
              <w:t>7.</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Domaine</w:t>
            </w:r>
            <w:r>
              <w:rPr>
                <w:webHidden/>
              </w:rPr>
              <w:fldChar w:fldCharType="begin"/>
            </w:r>
            <w:r>
              <w:rPr>
                <w:webHidden/>
              </w:rPr>
              <w:instrText>PAGEREF _Toc5816020 \h</w:instrText>
            </w:r>
            <w:r>
              <w:rPr>
                <w:webHidden/>
              </w:rPr>
              <w:fldChar w:fldCharType="separate"/>
            </w:r>
            <w:r>
              <w:rPr>
                <w:rStyle w:val="Sautdindex"/>
                <w:vanish w:val="false"/>
              </w:rPr>
              <w:tab/>
              <w:t>17</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21">
            <w:r>
              <w:rPr>
                <w:webHidden/>
                <w:rStyle w:val="Sautdindex"/>
                <w:vanish w:val="false"/>
              </w:rPr>
              <w:t>8.</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Ressources</w:t>
            </w:r>
            <w:r>
              <w:rPr>
                <w:webHidden/>
              </w:rPr>
              <w:fldChar w:fldCharType="begin"/>
            </w:r>
            <w:r>
              <w:rPr>
                <w:webHidden/>
              </w:rPr>
              <w:instrText>PAGEREF _Toc5816021 \h</w:instrText>
            </w:r>
            <w:r>
              <w:rPr>
                <w:webHidden/>
              </w:rPr>
              <w:fldChar w:fldCharType="separate"/>
            </w:r>
            <w:r>
              <w:rPr>
                <w:rStyle w:val="Sautdindex"/>
                <w:vanish w:val="false"/>
              </w:rPr>
              <w:tab/>
              <w:t>17</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22">
            <w:r>
              <w:rPr>
                <w:webHidden/>
                <w:rStyle w:val="Sautdindex"/>
                <w:vanish w:val="false"/>
              </w:rPr>
              <w:t>3)</w:t>
            </w:r>
            <w:r>
              <w:rPr>
                <w:rStyle w:val="Sautdindex"/>
                <w:rFonts w:eastAsia="" w:cs="" w:ascii="Calibri" w:hAnsi="Calibri" w:asciiTheme="minorHAnsi" w:cstheme="minorBidi" w:eastAsiaTheme="minorEastAsia" w:hAnsiTheme="minorHAnsi"/>
                <w:sz w:val="22"/>
                <w:szCs w:val="22"/>
                <w:lang w:eastAsia="fr-FR"/>
              </w:rPr>
              <w:tab/>
            </w:r>
            <w:r>
              <w:rPr>
                <w:rStyle w:val="Sautdindex"/>
              </w:rPr>
              <w:t>Corpus de questions</w:t>
            </w:r>
            <w:r>
              <w:rPr>
                <w:webHidden/>
              </w:rPr>
              <w:fldChar w:fldCharType="begin"/>
            </w:r>
            <w:r>
              <w:rPr>
                <w:webHidden/>
              </w:rPr>
              <w:instrText>PAGEREF _Toc5816022 \h</w:instrText>
            </w:r>
            <w:r>
              <w:rPr>
                <w:webHidden/>
              </w:rPr>
              <w:fldChar w:fldCharType="separate"/>
            </w:r>
            <w:r>
              <w:rPr>
                <w:rStyle w:val="Sautdindex"/>
                <w:vanish w:val="false"/>
              </w:rPr>
              <w:tab/>
              <w:t>17</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23">
            <w:r>
              <w:rPr>
                <w:webHidden/>
                <w:rStyle w:val="Sautdindex"/>
                <w:vanish w:val="false"/>
              </w:rPr>
              <w:t>4)</w:t>
            </w:r>
            <w:r>
              <w:rPr>
                <w:rStyle w:val="Sautdindex"/>
                <w:rFonts w:eastAsia="" w:cs="" w:ascii="Calibri" w:hAnsi="Calibri" w:asciiTheme="minorHAnsi" w:cstheme="minorBidi" w:eastAsiaTheme="minorEastAsia" w:hAnsiTheme="minorHAnsi"/>
                <w:sz w:val="22"/>
                <w:szCs w:val="22"/>
                <w:lang w:eastAsia="fr-FR"/>
              </w:rPr>
              <w:tab/>
            </w:r>
            <w:r>
              <w:rPr>
                <w:rStyle w:val="Sautdindex"/>
              </w:rPr>
              <w:t>Corpus de réponse</w:t>
            </w:r>
            <w:r>
              <w:rPr>
                <w:webHidden/>
              </w:rPr>
              <w:fldChar w:fldCharType="begin"/>
            </w:r>
            <w:r>
              <w:rPr>
                <w:webHidden/>
              </w:rPr>
              <w:instrText>PAGEREF _Toc5816023 \h</w:instrText>
            </w:r>
            <w:r>
              <w:rPr>
                <w:webHidden/>
              </w:rPr>
              <w:fldChar w:fldCharType="separate"/>
            </w:r>
            <w:r>
              <w:rPr>
                <w:rStyle w:val="Sautdindex"/>
                <w:vanish w:val="false"/>
              </w:rPr>
              <w:tab/>
              <w:t>19</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24">
            <w:r>
              <w:rPr>
                <w:webHidden/>
                <w:rStyle w:val="Sautdindex"/>
                <w:vanish w:val="false"/>
              </w:rPr>
              <w:t>9.</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Types de questions</w:t>
            </w:r>
            <w:r>
              <w:rPr>
                <w:webHidden/>
              </w:rPr>
              <w:fldChar w:fldCharType="begin"/>
            </w:r>
            <w:r>
              <w:rPr>
                <w:webHidden/>
              </w:rPr>
              <w:instrText>PAGEREF _Toc5816024 \h</w:instrText>
            </w:r>
            <w:r>
              <w:rPr>
                <w:webHidden/>
              </w:rPr>
              <w:fldChar w:fldCharType="separate"/>
            </w:r>
            <w:r>
              <w:rPr>
                <w:rStyle w:val="Sautdindex"/>
                <w:vanish w:val="false"/>
              </w:rPr>
              <w:tab/>
              <w:t>19</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25">
            <w:r>
              <w:rPr>
                <w:webHidden/>
                <w:rStyle w:val="Sautdindex"/>
                <w:vanish w:val="false"/>
              </w:rPr>
              <w:t>1)</w:t>
            </w:r>
            <w:r>
              <w:rPr>
                <w:rStyle w:val="Sautdindex"/>
                <w:rFonts w:eastAsia="" w:cs="" w:ascii="Calibri" w:hAnsi="Calibri" w:asciiTheme="minorHAnsi" w:cstheme="minorBidi" w:eastAsiaTheme="minorEastAsia" w:hAnsiTheme="minorHAnsi"/>
                <w:sz w:val="22"/>
                <w:szCs w:val="22"/>
                <w:lang w:eastAsia="fr-FR"/>
              </w:rPr>
              <w:tab/>
            </w:r>
            <w:r>
              <w:rPr>
                <w:rStyle w:val="Sautdindex"/>
              </w:rPr>
              <w:t>Les questions fermées.</w:t>
            </w:r>
            <w:r>
              <w:rPr>
                <w:webHidden/>
              </w:rPr>
              <w:fldChar w:fldCharType="begin"/>
            </w:r>
            <w:r>
              <w:rPr>
                <w:webHidden/>
              </w:rPr>
              <w:instrText>PAGEREF _Toc5816025 \h</w:instrText>
            </w:r>
            <w:r>
              <w:rPr>
                <w:webHidden/>
              </w:rPr>
              <w:fldChar w:fldCharType="separate"/>
            </w:r>
            <w:r>
              <w:rPr>
                <w:rStyle w:val="Sautdindex"/>
                <w:vanish w:val="false"/>
              </w:rPr>
              <w:tab/>
              <w:t>19</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26">
            <w:r>
              <w:rPr>
                <w:webHidden/>
                <w:rStyle w:val="Sautdindex"/>
                <w:vanish w:val="false"/>
              </w:rPr>
              <w:t>2)</w:t>
            </w:r>
            <w:r>
              <w:rPr>
                <w:rStyle w:val="Sautdindex"/>
                <w:rFonts w:eastAsia="" w:cs="" w:ascii="Calibri" w:hAnsi="Calibri" w:asciiTheme="minorHAnsi" w:cstheme="minorBidi" w:eastAsiaTheme="minorEastAsia" w:hAnsiTheme="minorHAnsi"/>
                <w:sz w:val="22"/>
                <w:szCs w:val="22"/>
                <w:lang w:eastAsia="fr-FR"/>
              </w:rPr>
              <w:tab/>
            </w:r>
            <w:r>
              <w:rPr>
                <w:rStyle w:val="Sautdindex"/>
              </w:rPr>
              <w:t>Les questions ouvertes</w:t>
            </w:r>
            <w:r>
              <w:rPr>
                <w:webHidden/>
              </w:rPr>
              <w:fldChar w:fldCharType="begin"/>
            </w:r>
            <w:r>
              <w:rPr>
                <w:webHidden/>
              </w:rPr>
              <w:instrText>PAGEREF _Toc5816026 \h</w:instrText>
            </w:r>
            <w:r>
              <w:rPr>
                <w:webHidden/>
              </w:rPr>
              <w:fldChar w:fldCharType="separate"/>
            </w:r>
            <w:r>
              <w:rPr>
                <w:rStyle w:val="Sautdindex"/>
                <w:vanish w:val="false"/>
              </w:rPr>
              <w:tab/>
              <w:t>21</w:t>
            </w:r>
            <w:r>
              <w:rPr>
                <w:webHidden/>
              </w:rPr>
              <w:fldChar w:fldCharType="end"/>
            </w:r>
          </w:hyperlink>
        </w:p>
        <w:p>
          <w:pPr>
            <w:pStyle w:val="Tabledesmatiresniveau1"/>
            <w:rPr>
              <w:rFonts w:ascii="Calibri" w:hAnsi="Calibri" w:eastAsia="" w:cs="" w:asciiTheme="minorHAnsi" w:cstheme="minorBidi" w:eastAsiaTheme="minorEastAsia" w:hAnsiTheme="minorHAnsi"/>
              <w:b w:val="false"/>
              <w:b w:val="false"/>
              <w:bCs w:val="false"/>
              <w:caps w:val="false"/>
              <w:smallCaps w:val="false"/>
              <w:sz w:val="22"/>
              <w:szCs w:val="22"/>
              <w:lang w:eastAsia="fr-FR"/>
            </w:rPr>
          </w:pPr>
          <w:hyperlink w:anchor="_Toc5816027">
            <w:r>
              <w:rPr>
                <w:webHidden/>
                <w:rStyle w:val="Sautdindex"/>
                <w:vanish w:val="false"/>
              </w:rPr>
              <w:t>III.</w:t>
            </w:r>
            <w:r>
              <w:rPr>
                <w:rStyle w:val="Sautdindex"/>
                <w:rFonts w:eastAsia="" w:cs="" w:ascii="Calibri" w:hAnsi="Calibri" w:asciiTheme="minorHAnsi" w:cstheme="minorBidi" w:eastAsiaTheme="minorEastAsia" w:hAnsiTheme="minorHAnsi"/>
                <w:b w:val="false"/>
                <w:bCs w:val="false"/>
                <w:caps w:val="false"/>
                <w:smallCaps w:val="false"/>
                <w:sz w:val="22"/>
                <w:szCs w:val="22"/>
                <w:lang w:eastAsia="fr-FR"/>
              </w:rPr>
              <w:tab/>
            </w:r>
            <w:r>
              <w:rPr>
                <w:rStyle w:val="Sautdindex"/>
              </w:rPr>
              <w:t>Théories linguistiques latentes</w:t>
            </w:r>
            <w:r>
              <w:rPr>
                <w:webHidden/>
              </w:rPr>
              <w:fldChar w:fldCharType="begin"/>
            </w:r>
            <w:r>
              <w:rPr>
                <w:webHidden/>
              </w:rPr>
              <w:instrText>PAGEREF _Toc5816027 \h</w:instrText>
            </w:r>
            <w:r>
              <w:rPr>
                <w:webHidden/>
              </w:rPr>
              <w:fldChar w:fldCharType="separate"/>
            </w:r>
            <w:r>
              <w:rPr>
                <w:rStyle w:val="Sautdindex"/>
                <w:vanish w:val="false"/>
              </w:rPr>
              <w:tab/>
              <w:t>21</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28">
            <w:r>
              <w:rPr>
                <w:webHidden/>
                <w:rStyle w:val="Sautdindex"/>
                <w:vanish w:val="false"/>
              </w:rPr>
              <w:t>10.</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La Semantic Theory</w:t>
            </w:r>
            <w:r>
              <w:rPr>
                <w:webHidden/>
              </w:rPr>
              <w:fldChar w:fldCharType="begin"/>
            </w:r>
            <w:r>
              <w:rPr>
                <w:webHidden/>
              </w:rPr>
              <w:instrText>PAGEREF _Toc5816028 \h</w:instrText>
            </w:r>
            <w:r>
              <w:rPr>
                <w:webHidden/>
              </w:rPr>
              <w:fldChar w:fldCharType="separate"/>
            </w:r>
            <w:r>
              <w:rPr>
                <w:rStyle w:val="Sautdindex"/>
                <w:vanish w:val="false"/>
              </w:rPr>
              <w:tab/>
              <w:t>21</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29">
            <w:r>
              <w:rPr>
                <w:webHidden/>
                <w:rStyle w:val="Sautdindex"/>
                <w:vanish w:val="false"/>
              </w:rPr>
              <w:t>11.</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Les limites de la syntaxe</w:t>
            </w:r>
            <w:r>
              <w:rPr>
                <w:webHidden/>
              </w:rPr>
              <w:fldChar w:fldCharType="begin"/>
            </w:r>
            <w:r>
              <w:rPr>
                <w:webHidden/>
              </w:rPr>
              <w:instrText>PAGEREF _Toc5816029 \h</w:instrText>
            </w:r>
            <w:r>
              <w:rPr>
                <w:webHidden/>
              </w:rPr>
              <w:fldChar w:fldCharType="separate"/>
            </w:r>
            <w:r>
              <w:rPr>
                <w:rStyle w:val="Sautdindex"/>
                <w:vanish w:val="false"/>
              </w:rPr>
              <w:tab/>
              <w:t>23</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30">
            <w:r>
              <w:rPr>
                <w:webHidden/>
                <w:rStyle w:val="Sautdindex"/>
                <w:vanish w:val="false"/>
              </w:rPr>
              <w:t>12.</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La paraphrase et la Théorie Sens-Texte</w:t>
            </w:r>
            <w:r>
              <w:rPr>
                <w:webHidden/>
              </w:rPr>
              <w:fldChar w:fldCharType="begin"/>
            </w:r>
            <w:r>
              <w:rPr>
                <w:webHidden/>
              </w:rPr>
              <w:instrText>PAGEREF _Toc5816030 \h</w:instrText>
            </w:r>
            <w:r>
              <w:rPr>
                <w:webHidden/>
              </w:rPr>
              <w:fldChar w:fldCharType="separate"/>
            </w:r>
            <w:r>
              <w:rPr>
                <w:rStyle w:val="Sautdindex"/>
                <w:vanish w:val="false"/>
              </w:rPr>
              <w:tab/>
              <w:t>24</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31">
            <w:r>
              <w:rPr>
                <w:webHidden/>
                <w:rStyle w:val="Sautdindex"/>
                <w:vanish w:val="false"/>
                <w:lang w:eastAsia="fr-FR"/>
              </w:rPr>
              <w:t>3)</w:t>
            </w:r>
            <w:r>
              <w:rPr>
                <w:rStyle w:val="Sautdindex"/>
                <w:rFonts w:eastAsia="" w:cs="" w:ascii="Calibri" w:hAnsi="Calibri" w:asciiTheme="minorHAnsi" w:cstheme="minorBidi" w:eastAsiaTheme="minorEastAsia" w:hAnsiTheme="minorHAnsi"/>
                <w:sz w:val="22"/>
                <w:szCs w:val="22"/>
                <w:lang w:eastAsia="fr-FR"/>
              </w:rPr>
              <w:tab/>
            </w:r>
            <w:r>
              <w:rPr>
                <w:rStyle w:val="Sautdindex"/>
                <w:lang w:eastAsia="fr-FR"/>
              </w:rPr>
              <w:t>Fondements de la Théorie Sens-Texte</w:t>
            </w:r>
            <w:r>
              <w:rPr>
                <w:webHidden/>
              </w:rPr>
              <w:fldChar w:fldCharType="begin"/>
            </w:r>
            <w:r>
              <w:rPr>
                <w:webHidden/>
              </w:rPr>
              <w:instrText>PAGEREF _Toc5816031 \h</w:instrText>
            </w:r>
            <w:r>
              <w:rPr>
                <w:webHidden/>
              </w:rPr>
              <w:fldChar w:fldCharType="separate"/>
            </w:r>
            <w:r>
              <w:rPr>
                <w:rStyle w:val="Sautdindex"/>
                <w:vanish w:val="false"/>
              </w:rPr>
              <w:tab/>
              <w:t>24</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32">
            <w:r>
              <w:rPr>
                <w:webHidden/>
                <w:rStyle w:val="Sautdindex"/>
                <w:vanish w:val="false"/>
                <w:lang w:eastAsia="fr-FR"/>
              </w:rPr>
              <w:t>4)</w:t>
            </w:r>
            <w:r>
              <w:rPr>
                <w:rStyle w:val="Sautdindex"/>
                <w:rFonts w:eastAsia="" w:cs="" w:ascii="Calibri" w:hAnsi="Calibri" w:asciiTheme="minorHAnsi" w:cstheme="minorBidi" w:eastAsiaTheme="minorEastAsia" w:hAnsiTheme="minorHAnsi"/>
                <w:sz w:val="22"/>
                <w:szCs w:val="22"/>
                <w:lang w:eastAsia="fr-FR"/>
              </w:rPr>
              <w:tab/>
            </w:r>
            <w:r>
              <w:rPr>
                <w:rStyle w:val="Sautdindex"/>
                <w:lang w:eastAsia="fr-FR"/>
              </w:rPr>
              <w:t>Les composantes du Modèle Sens-Texte</w:t>
            </w:r>
            <w:r>
              <w:rPr>
                <w:webHidden/>
              </w:rPr>
              <w:fldChar w:fldCharType="begin"/>
            </w:r>
            <w:r>
              <w:rPr>
                <w:webHidden/>
              </w:rPr>
              <w:instrText>PAGEREF _Toc5816032 \h</w:instrText>
            </w:r>
            <w:r>
              <w:rPr>
                <w:webHidden/>
              </w:rPr>
              <w:fldChar w:fldCharType="separate"/>
            </w:r>
            <w:r>
              <w:rPr>
                <w:rStyle w:val="Sautdindex"/>
                <w:vanish w:val="false"/>
              </w:rPr>
              <w:tab/>
              <w:t>26</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33">
            <w:r>
              <w:rPr>
                <w:webHidden/>
                <w:rStyle w:val="Sautdindex"/>
                <w:vanish w:val="false"/>
              </w:rPr>
              <w:t>13.</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La paraphrase en TAL</w:t>
            </w:r>
            <w:r>
              <w:rPr>
                <w:webHidden/>
              </w:rPr>
              <w:fldChar w:fldCharType="begin"/>
            </w:r>
            <w:r>
              <w:rPr>
                <w:webHidden/>
              </w:rPr>
              <w:instrText>PAGEREF _Toc5816033 \h</w:instrText>
            </w:r>
            <w:r>
              <w:rPr>
                <w:webHidden/>
              </w:rPr>
              <w:fldChar w:fldCharType="separate"/>
            </w:r>
            <w:r>
              <w:rPr>
                <w:rStyle w:val="Sautdindex"/>
                <w:vanish w:val="false"/>
              </w:rPr>
              <w:tab/>
              <w:t>28</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34">
            <w:r>
              <w:rPr>
                <w:webHidden/>
                <w:rStyle w:val="Sautdindex"/>
                <w:vanish w:val="false"/>
              </w:rPr>
              <w:t>14.</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Le distributionnalisme</w:t>
            </w:r>
            <w:r>
              <w:rPr>
                <w:webHidden/>
              </w:rPr>
              <w:fldChar w:fldCharType="begin"/>
            </w:r>
            <w:r>
              <w:rPr>
                <w:webHidden/>
              </w:rPr>
              <w:instrText>PAGEREF _Toc5816034 \h</w:instrText>
            </w:r>
            <w:r>
              <w:rPr>
                <w:webHidden/>
              </w:rPr>
              <w:fldChar w:fldCharType="separate"/>
            </w:r>
            <w:r>
              <w:rPr>
                <w:rStyle w:val="Sautdindex"/>
                <w:vanish w:val="false"/>
              </w:rPr>
              <w:tab/>
              <w:t>28</w:t>
            </w:r>
            <w:r>
              <w:rPr>
                <w:webHidden/>
              </w:rPr>
              <w:fldChar w:fldCharType="end"/>
            </w:r>
          </w:hyperlink>
        </w:p>
        <w:p>
          <w:pPr>
            <w:pStyle w:val="Tabledesmatiresniveau1"/>
            <w:rPr>
              <w:rFonts w:ascii="Calibri" w:hAnsi="Calibri" w:eastAsia="" w:cs="" w:asciiTheme="minorHAnsi" w:cstheme="minorBidi" w:eastAsiaTheme="minorEastAsia" w:hAnsiTheme="minorHAnsi"/>
              <w:b w:val="false"/>
              <w:b w:val="false"/>
              <w:bCs w:val="false"/>
              <w:caps w:val="false"/>
              <w:smallCaps w:val="false"/>
              <w:sz w:val="22"/>
              <w:szCs w:val="22"/>
              <w:lang w:eastAsia="fr-FR"/>
            </w:rPr>
          </w:pPr>
          <w:hyperlink w:anchor="_Toc5816035">
            <w:r>
              <w:rPr>
                <w:webHidden/>
                <w:rStyle w:val="Sautdindex"/>
                <w:vanish w:val="false"/>
              </w:rPr>
              <w:t>IV.</w:t>
            </w:r>
            <w:r>
              <w:rPr>
                <w:rStyle w:val="Sautdindex"/>
                <w:rFonts w:eastAsia="" w:cs="" w:ascii="Calibri" w:hAnsi="Calibri" w:asciiTheme="minorHAnsi" w:cstheme="minorBidi" w:eastAsiaTheme="minorEastAsia" w:hAnsiTheme="minorHAnsi"/>
                <w:b w:val="false"/>
                <w:bCs w:val="false"/>
                <w:caps w:val="false"/>
                <w:smallCaps w:val="false"/>
                <w:sz w:val="22"/>
                <w:szCs w:val="22"/>
                <w:lang w:eastAsia="fr-FR"/>
              </w:rPr>
              <w:tab/>
            </w:r>
            <w:r>
              <w:rPr>
                <w:rStyle w:val="Sautdindex"/>
              </w:rPr>
              <w:t>Implémentation du système</w:t>
            </w:r>
            <w:r>
              <w:rPr>
                <w:webHidden/>
              </w:rPr>
              <w:fldChar w:fldCharType="begin"/>
            </w:r>
            <w:r>
              <w:rPr>
                <w:webHidden/>
              </w:rPr>
              <w:instrText>PAGEREF _Toc5816035 \h</w:instrText>
            </w:r>
            <w:r>
              <w:rPr>
                <w:webHidden/>
              </w:rPr>
              <w:fldChar w:fldCharType="separate"/>
            </w:r>
            <w:r>
              <w:rPr>
                <w:rStyle w:val="Sautdindex"/>
                <w:vanish w:val="false"/>
              </w:rPr>
              <w:tab/>
              <w:t>31</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36">
            <w:r>
              <w:rPr>
                <w:webHidden/>
                <w:rStyle w:val="Sautdindex"/>
                <w:vanish w:val="false"/>
              </w:rPr>
              <w:t>15.</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Première modélisation</w:t>
            </w:r>
            <w:r>
              <w:rPr>
                <w:webHidden/>
              </w:rPr>
              <w:fldChar w:fldCharType="begin"/>
            </w:r>
            <w:r>
              <w:rPr>
                <w:webHidden/>
              </w:rPr>
              <w:instrText>PAGEREF _Toc5816036 \h</w:instrText>
            </w:r>
            <w:r>
              <w:rPr>
                <w:webHidden/>
              </w:rPr>
              <w:fldChar w:fldCharType="separate"/>
            </w:r>
            <w:r>
              <w:rPr>
                <w:rStyle w:val="Sautdindex"/>
                <w:vanish w:val="false"/>
              </w:rPr>
              <w:tab/>
              <w:t>31</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37">
            <w:r>
              <w:rPr>
                <w:webHidden/>
                <w:rStyle w:val="Sautdindex"/>
                <w:vanish w:val="false"/>
              </w:rPr>
              <w:t>1)</w:t>
            </w:r>
            <w:r>
              <w:rPr>
                <w:rStyle w:val="Sautdindex"/>
                <w:rFonts w:eastAsia="" w:cs="" w:ascii="Calibri" w:hAnsi="Calibri" w:asciiTheme="minorHAnsi" w:cstheme="minorBidi" w:eastAsiaTheme="minorEastAsia" w:hAnsiTheme="minorHAnsi"/>
                <w:sz w:val="22"/>
                <w:szCs w:val="22"/>
                <w:lang w:eastAsia="fr-FR"/>
              </w:rPr>
              <w:tab/>
            </w:r>
            <w:r>
              <w:rPr>
                <w:rStyle w:val="Sautdindex"/>
              </w:rPr>
              <w:t>Présentation de NLTK et TreeTagger</w:t>
            </w:r>
            <w:r>
              <w:rPr>
                <w:webHidden/>
              </w:rPr>
              <w:fldChar w:fldCharType="begin"/>
            </w:r>
            <w:r>
              <w:rPr>
                <w:webHidden/>
              </w:rPr>
              <w:instrText>PAGEREF _Toc5816037 \h</w:instrText>
            </w:r>
            <w:r>
              <w:rPr>
                <w:webHidden/>
              </w:rPr>
              <w:fldChar w:fldCharType="separate"/>
            </w:r>
            <w:r>
              <w:rPr>
                <w:rStyle w:val="Sautdindex"/>
                <w:vanish w:val="false"/>
              </w:rPr>
              <w:tab/>
              <w:t>31</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38">
            <w:r>
              <w:rPr>
                <w:webHidden/>
                <w:rStyle w:val="Sautdindex"/>
                <w:vanish w:val="false"/>
              </w:rPr>
              <w:t>2)</w:t>
            </w:r>
            <w:r>
              <w:rPr>
                <w:rStyle w:val="Sautdindex"/>
                <w:rFonts w:eastAsia="" w:cs="" w:ascii="Calibri" w:hAnsi="Calibri" w:asciiTheme="minorHAnsi" w:cstheme="minorBidi" w:eastAsiaTheme="minorEastAsia" w:hAnsiTheme="minorHAnsi"/>
                <w:sz w:val="22"/>
                <w:szCs w:val="22"/>
                <w:lang w:eastAsia="fr-FR"/>
              </w:rPr>
              <w:tab/>
            </w:r>
            <w:r>
              <w:rPr>
                <w:rStyle w:val="Sautdindex"/>
              </w:rPr>
              <w:t>Segmentation.</w:t>
            </w:r>
            <w:r>
              <w:rPr>
                <w:webHidden/>
              </w:rPr>
              <w:fldChar w:fldCharType="begin"/>
            </w:r>
            <w:r>
              <w:rPr>
                <w:webHidden/>
              </w:rPr>
              <w:instrText>PAGEREF _Toc5816038 \h</w:instrText>
            </w:r>
            <w:r>
              <w:rPr>
                <w:webHidden/>
              </w:rPr>
              <w:fldChar w:fldCharType="separate"/>
            </w:r>
            <w:r>
              <w:rPr>
                <w:rStyle w:val="Sautdindex"/>
                <w:vanish w:val="false"/>
              </w:rPr>
              <w:tab/>
              <w:t>31</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39">
            <w:r>
              <w:rPr>
                <w:webHidden/>
                <w:rStyle w:val="Sautdindex"/>
                <w:vanish w:val="false"/>
              </w:rPr>
              <w:t>3)</w:t>
            </w:r>
            <w:r>
              <w:rPr>
                <w:rStyle w:val="Sautdindex"/>
                <w:rFonts w:eastAsia="" w:cs="" w:ascii="Calibri" w:hAnsi="Calibri" w:asciiTheme="minorHAnsi" w:cstheme="minorBidi" w:eastAsiaTheme="minorEastAsia" w:hAnsiTheme="minorHAnsi"/>
                <w:sz w:val="22"/>
                <w:szCs w:val="22"/>
                <w:lang w:eastAsia="fr-FR"/>
              </w:rPr>
              <w:tab/>
            </w:r>
            <w:r>
              <w:rPr>
                <w:rStyle w:val="Sautdindex"/>
              </w:rPr>
              <w:t>Lemmatisation.</w:t>
            </w:r>
            <w:r>
              <w:rPr>
                <w:webHidden/>
              </w:rPr>
              <w:fldChar w:fldCharType="begin"/>
            </w:r>
            <w:r>
              <w:rPr>
                <w:webHidden/>
              </w:rPr>
              <w:instrText>PAGEREF _Toc5816039 \h</w:instrText>
            </w:r>
            <w:r>
              <w:rPr>
                <w:webHidden/>
              </w:rPr>
              <w:fldChar w:fldCharType="separate"/>
            </w:r>
            <w:r>
              <w:rPr>
                <w:rStyle w:val="Sautdindex"/>
                <w:vanish w:val="false"/>
              </w:rPr>
              <w:tab/>
              <w:t>32</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40">
            <w:r>
              <w:rPr>
                <w:webHidden/>
                <w:rStyle w:val="Sautdindex"/>
                <w:vanish w:val="false"/>
              </w:rPr>
              <w:t>16.</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Vectorisation lexicale et phrastique</w:t>
            </w:r>
            <w:r>
              <w:rPr>
                <w:webHidden/>
              </w:rPr>
              <w:fldChar w:fldCharType="begin"/>
            </w:r>
            <w:r>
              <w:rPr>
                <w:webHidden/>
              </w:rPr>
              <w:instrText>PAGEREF _Toc5816040 \h</w:instrText>
            </w:r>
            <w:r>
              <w:rPr>
                <w:webHidden/>
              </w:rPr>
              <w:fldChar w:fldCharType="separate"/>
            </w:r>
            <w:r>
              <w:rPr>
                <w:rStyle w:val="Sautdindex"/>
                <w:vanish w:val="false"/>
              </w:rPr>
              <w:tab/>
              <w:t>36</w:t>
            </w:r>
            <w:r>
              <w:rPr>
                <w:webHidden/>
              </w:rPr>
              <w:fldChar w:fldCharType="end"/>
            </w:r>
          </w:hyperlink>
        </w:p>
        <w:p>
          <w:pPr>
            <w:pStyle w:val="Tabledesmatiresniveau3"/>
            <w:tabs>
              <w:tab w:val="left" w:pos="960" w:leader="none"/>
              <w:tab w:val="right" w:pos="8494" w:leader="dot"/>
            </w:tabs>
            <w:rPr>
              <w:rFonts w:eastAsia="" w:cs="" w:cstheme="minorBidi" w:eastAsiaTheme="minorEastAsia"/>
              <w:i w:val="false"/>
              <w:i w:val="false"/>
              <w:iCs w:val="false"/>
              <w:sz w:val="22"/>
              <w:szCs w:val="22"/>
              <w:lang w:eastAsia="fr-FR"/>
            </w:rPr>
          </w:pPr>
          <w:hyperlink w:anchor="_Toc5816041">
            <w:r>
              <w:rPr>
                <w:webHidden/>
                <w:rStyle w:val="Sautdindex"/>
                <w:vanish w:val="false"/>
              </w:rPr>
              <w:t>a)</w:t>
            </w:r>
            <w:r>
              <w:rPr>
                <w:rStyle w:val="Sautdindex"/>
                <w:rFonts w:eastAsia="" w:cs="" w:cstheme="minorBidi" w:eastAsiaTheme="minorEastAsia"/>
                <w:i w:val="false"/>
                <w:iCs w:val="false"/>
                <w:sz w:val="22"/>
                <w:szCs w:val="22"/>
                <w:lang w:eastAsia="fr-FR"/>
              </w:rPr>
              <w:tab/>
            </w:r>
            <w:r>
              <w:rPr>
                <w:rStyle w:val="Sautdindex"/>
              </w:rPr>
              <w:t>La représentation en bag-of-words (BOW)</w:t>
            </w:r>
            <w:r>
              <w:rPr>
                <w:webHidden/>
              </w:rPr>
              <w:fldChar w:fldCharType="begin"/>
            </w:r>
            <w:r>
              <w:rPr>
                <w:webHidden/>
              </w:rPr>
              <w:instrText>PAGEREF _Toc5816041 \h</w:instrText>
            </w:r>
            <w:r>
              <w:rPr>
                <w:webHidden/>
              </w:rPr>
              <w:fldChar w:fldCharType="separate"/>
            </w:r>
            <w:r>
              <w:rPr>
                <w:rStyle w:val="Sautdindex"/>
                <w:vanish w:val="false"/>
              </w:rPr>
              <w:tab/>
              <w:t>36</w:t>
            </w:r>
            <w:r>
              <w:rPr>
                <w:webHidden/>
              </w:rPr>
              <w:fldChar w:fldCharType="end"/>
            </w:r>
          </w:hyperlink>
        </w:p>
        <w:p>
          <w:pPr>
            <w:pStyle w:val="Tabledesmatiresniveau2"/>
            <w:rPr>
              <w:rFonts w:ascii="Calibri" w:hAnsi="Calibri" w:eastAsia="" w:cs="" w:asciiTheme="minorHAnsi" w:cstheme="minorBidi" w:eastAsiaTheme="minorEastAsia" w:hAnsiTheme="minorHAnsi"/>
              <w:caps w:val="false"/>
              <w:smallCaps w:val="false"/>
              <w:sz w:val="22"/>
              <w:szCs w:val="22"/>
            </w:rPr>
          </w:pPr>
          <w:hyperlink w:anchor="_Toc5816042">
            <w:r>
              <w:rPr>
                <w:webHidden/>
                <w:rStyle w:val="Sautdindex"/>
                <w:vanish w:val="false"/>
              </w:rPr>
              <w:t>17.</w:t>
            </w:r>
            <w:r>
              <w:rPr>
                <w:rStyle w:val="Sautdindex"/>
                <w:rFonts w:eastAsia="" w:cs="" w:ascii="Calibri" w:hAnsi="Calibri" w:asciiTheme="minorHAnsi" w:cstheme="minorBidi" w:eastAsiaTheme="minorEastAsia" w:hAnsiTheme="minorHAnsi"/>
                <w:caps w:val="false"/>
                <w:smallCaps w:val="false"/>
                <w:sz w:val="22"/>
                <w:szCs w:val="22"/>
              </w:rPr>
              <w:tab/>
            </w:r>
            <w:r>
              <w:rPr>
                <w:rStyle w:val="Sautdindex"/>
              </w:rPr>
              <w:t>Les différentes mesures de similarité</w:t>
            </w:r>
            <w:r>
              <w:rPr>
                <w:webHidden/>
              </w:rPr>
              <w:fldChar w:fldCharType="begin"/>
            </w:r>
            <w:r>
              <w:rPr>
                <w:webHidden/>
              </w:rPr>
              <w:instrText>PAGEREF _Toc5816042 \h</w:instrText>
            </w:r>
            <w:r>
              <w:rPr>
                <w:webHidden/>
              </w:rPr>
              <w:fldChar w:fldCharType="separate"/>
            </w:r>
            <w:r>
              <w:rPr>
                <w:rStyle w:val="Sautdindex"/>
                <w:vanish w:val="false"/>
              </w:rPr>
              <w:tab/>
              <w:t>40</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43">
            <w:r>
              <w:rPr>
                <w:webHidden/>
                <w:rStyle w:val="Sautdindex"/>
                <w:vanish w:val="false"/>
              </w:rPr>
              <w:t>4)</w:t>
            </w:r>
            <w:r>
              <w:rPr>
                <w:rStyle w:val="Sautdindex"/>
                <w:rFonts w:eastAsia="" w:cs="" w:ascii="Calibri" w:hAnsi="Calibri" w:asciiTheme="minorHAnsi" w:cstheme="minorBidi" w:eastAsiaTheme="minorEastAsia" w:hAnsiTheme="minorHAnsi"/>
                <w:sz w:val="22"/>
                <w:szCs w:val="22"/>
                <w:lang w:eastAsia="fr-FR"/>
              </w:rPr>
              <w:tab/>
            </w:r>
            <w:r>
              <w:rPr>
                <w:rStyle w:val="Sautdindex"/>
                <w:rFonts w:ascii="Linux Libertine Display G" w:hAnsi="Linux Libertine Display G"/>
              </w:rPr>
              <w:t>Méthodes de similarité textuelle.</w:t>
            </w:r>
            <w:r>
              <w:rPr>
                <w:webHidden/>
              </w:rPr>
              <w:fldChar w:fldCharType="begin"/>
            </w:r>
            <w:r>
              <w:rPr>
                <w:webHidden/>
              </w:rPr>
              <w:instrText>PAGEREF _Toc5816043 \h</w:instrText>
            </w:r>
            <w:r>
              <w:rPr>
                <w:webHidden/>
              </w:rPr>
              <w:fldChar w:fldCharType="separate"/>
            </w:r>
            <w:r>
              <w:rPr>
                <w:rStyle w:val="Sautdindex"/>
                <w:vanish w:val="false"/>
              </w:rPr>
              <w:tab/>
              <w:t>40</w:t>
            </w:r>
            <w:r>
              <w:rPr>
                <w:webHidden/>
              </w:rPr>
              <w:fldChar w:fldCharType="end"/>
            </w:r>
          </w:hyperlink>
        </w:p>
        <w:p>
          <w:pPr>
            <w:pStyle w:val="Tabledesmatiresniveau3"/>
            <w:tabs>
              <w:tab w:val="left" w:pos="960" w:leader="none"/>
              <w:tab w:val="right" w:pos="8494" w:leader="dot"/>
            </w:tabs>
            <w:rPr>
              <w:rFonts w:eastAsia="" w:cs="" w:cstheme="minorBidi" w:eastAsiaTheme="minorEastAsia"/>
              <w:i w:val="false"/>
              <w:i w:val="false"/>
              <w:iCs w:val="false"/>
              <w:sz w:val="22"/>
              <w:szCs w:val="22"/>
              <w:lang w:eastAsia="fr-FR"/>
            </w:rPr>
          </w:pPr>
          <w:hyperlink w:anchor="_Toc5816044">
            <w:r>
              <w:rPr>
                <w:webHidden/>
                <w:rStyle w:val="Sautdindex"/>
                <w:vanish w:val="false"/>
              </w:rPr>
              <w:t>b)</w:t>
            </w:r>
            <w:r>
              <w:rPr>
                <w:rStyle w:val="Sautdindex"/>
                <w:rFonts w:eastAsia="" w:cs="" w:cstheme="minorBidi" w:eastAsiaTheme="minorEastAsia"/>
                <w:i w:val="false"/>
                <w:iCs w:val="false"/>
                <w:sz w:val="22"/>
                <w:szCs w:val="22"/>
                <w:lang w:eastAsia="fr-FR"/>
              </w:rPr>
              <w:tab/>
            </w:r>
            <w:r>
              <w:rPr>
                <w:rStyle w:val="Sautdindex"/>
              </w:rPr>
              <w:t>Distance de Jaccard</w:t>
            </w:r>
            <w:r>
              <w:rPr>
                <w:webHidden/>
              </w:rPr>
              <w:fldChar w:fldCharType="begin"/>
            </w:r>
            <w:r>
              <w:rPr>
                <w:webHidden/>
              </w:rPr>
              <w:instrText>PAGEREF _Toc5816044 \h</w:instrText>
            </w:r>
            <w:r>
              <w:rPr>
                <w:webHidden/>
              </w:rPr>
              <w:fldChar w:fldCharType="separate"/>
            </w:r>
            <w:r>
              <w:rPr>
                <w:rStyle w:val="Sautdindex"/>
                <w:vanish w:val="false"/>
              </w:rPr>
              <w:tab/>
              <w:t>40</w:t>
            </w:r>
            <w:r>
              <w:rPr>
                <w:webHidden/>
              </w:rPr>
              <w:fldChar w:fldCharType="end"/>
            </w:r>
          </w:hyperlink>
        </w:p>
        <w:p>
          <w:pPr>
            <w:pStyle w:val="Tabledesmatiresniveau3"/>
            <w:tabs>
              <w:tab w:val="left" w:pos="960" w:leader="none"/>
              <w:tab w:val="right" w:pos="8494" w:leader="dot"/>
            </w:tabs>
            <w:rPr>
              <w:rFonts w:eastAsia="" w:cs="" w:cstheme="minorBidi" w:eastAsiaTheme="minorEastAsia"/>
              <w:i w:val="false"/>
              <w:i w:val="false"/>
              <w:iCs w:val="false"/>
              <w:sz w:val="22"/>
              <w:szCs w:val="22"/>
              <w:lang w:eastAsia="fr-FR"/>
            </w:rPr>
          </w:pPr>
          <w:hyperlink w:anchor="_Toc5816045">
            <w:r>
              <w:rPr>
                <w:webHidden/>
                <w:rStyle w:val="Sautdindex"/>
                <w:vanish w:val="false"/>
              </w:rPr>
              <w:t>c)</w:t>
            </w:r>
            <w:r>
              <w:rPr>
                <w:rStyle w:val="Sautdindex"/>
                <w:rFonts w:eastAsia="" w:cs="" w:cstheme="minorBidi" w:eastAsiaTheme="minorEastAsia"/>
                <w:i w:val="false"/>
                <w:iCs w:val="false"/>
                <w:sz w:val="22"/>
                <w:szCs w:val="22"/>
                <w:lang w:eastAsia="fr-FR"/>
              </w:rPr>
              <w:tab/>
            </w:r>
            <w:r>
              <w:rPr>
                <w:rStyle w:val="Sautdindex"/>
              </w:rPr>
              <w:t>Similarité cosinus</w:t>
            </w:r>
            <w:r>
              <w:rPr>
                <w:webHidden/>
              </w:rPr>
              <w:fldChar w:fldCharType="begin"/>
            </w:r>
            <w:r>
              <w:rPr>
                <w:webHidden/>
              </w:rPr>
              <w:instrText>PAGEREF _Toc5816045 \h</w:instrText>
            </w:r>
            <w:r>
              <w:rPr>
                <w:webHidden/>
              </w:rPr>
              <w:fldChar w:fldCharType="separate"/>
            </w:r>
            <w:r>
              <w:rPr>
                <w:rStyle w:val="Sautdindex"/>
                <w:vanish w:val="false"/>
              </w:rPr>
              <w:tab/>
              <w:t>41</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46">
            <w:r>
              <w:rPr>
                <w:webHidden/>
                <w:rStyle w:val="Sautdindex"/>
                <w:vanish w:val="false"/>
              </w:rPr>
              <w:t>5)</w:t>
            </w:r>
            <w:r>
              <w:rPr>
                <w:rStyle w:val="Sautdindex"/>
                <w:rFonts w:eastAsia="" w:cs="" w:ascii="Calibri" w:hAnsi="Calibri" w:asciiTheme="minorHAnsi" w:cstheme="minorBidi" w:eastAsiaTheme="minorEastAsia" w:hAnsiTheme="minorHAnsi"/>
                <w:sz w:val="22"/>
                <w:szCs w:val="22"/>
                <w:lang w:eastAsia="fr-FR"/>
              </w:rPr>
              <w:tab/>
            </w:r>
            <w:r>
              <w:rPr>
                <w:rStyle w:val="Sautdindex"/>
              </w:rPr>
              <w:t>Mesures de similarité sémantique</w:t>
            </w:r>
            <w:r>
              <w:rPr>
                <w:webHidden/>
              </w:rPr>
              <w:fldChar w:fldCharType="begin"/>
            </w:r>
            <w:r>
              <w:rPr>
                <w:webHidden/>
              </w:rPr>
              <w:instrText>PAGEREF _Toc5816046 \h</w:instrText>
            </w:r>
            <w:r>
              <w:rPr>
                <w:webHidden/>
              </w:rPr>
              <w:fldChar w:fldCharType="separate"/>
            </w:r>
            <w:r>
              <w:rPr>
                <w:rStyle w:val="Sautdindex"/>
                <w:vanish w:val="false"/>
              </w:rPr>
              <w:tab/>
              <w:t>42</w:t>
            </w:r>
            <w:r>
              <w:rPr>
                <w:webHidden/>
              </w:rPr>
              <w:fldChar w:fldCharType="end"/>
            </w:r>
          </w:hyperlink>
        </w:p>
        <w:p>
          <w:pPr>
            <w:pStyle w:val="Tabledesmatiresniveau4"/>
            <w:rPr>
              <w:rFonts w:ascii="Calibri" w:hAnsi="Calibri" w:eastAsia="" w:cs="" w:asciiTheme="minorHAnsi" w:cstheme="minorBidi" w:eastAsiaTheme="minorEastAsia" w:hAnsiTheme="minorHAnsi"/>
              <w:sz w:val="22"/>
              <w:szCs w:val="22"/>
              <w:lang w:eastAsia="fr-FR"/>
            </w:rPr>
          </w:pPr>
          <w:hyperlink w:anchor="_Toc5816047">
            <w:r>
              <w:rPr>
                <w:webHidden/>
                <w:rStyle w:val="Sautdindex"/>
                <w:vanish w:val="false"/>
              </w:rPr>
              <w:t>6)</w:t>
            </w:r>
            <w:r>
              <w:rPr>
                <w:rStyle w:val="Sautdindex"/>
                <w:rFonts w:eastAsia="" w:cs="" w:ascii="Calibri" w:hAnsi="Calibri" w:asciiTheme="minorHAnsi" w:cstheme="minorBidi" w:eastAsiaTheme="minorEastAsia" w:hAnsiTheme="minorHAnsi"/>
                <w:sz w:val="22"/>
                <w:szCs w:val="22"/>
                <w:lang w:eastAsia="fr-FR"/>
              </w:rPr>
              <w:tab/>
            </w:r>
            <w:r>
              <w:rPr>
                <w:rStyle w:val="Sautdindex"/>
              </w:rPr>
              <w:t>Analyse des questions</w:t>
            </w:r>
            <w:r>
              <w:rPr>
                <w:webHidden/>
              </w:rPr>
              <w:fldChar w:fldCharType="begin"/>
            </w:r>
            <w:r>
              <w:rPr>
                <w:webHidden/>
              </w:rPr>
              <w:instrText>PAGEREF _Toc5816047 \h</w:instrText>
            </w:r>
            <w:r>
              <w:rPr>
                <w:webHidden/>
              </w:rPr>
              <w:fldChar w:fldCharType="separate"/>
            </w:r>
            <w:r>
              <w:rPr>
                <w:rStyle w:val="Sautdindex"/>
                <w:vanish w:val="false"/>
              </w:rPr>
              <w:tab/>
              <w:t>42</w:t>
            </w:r>
            <w:r>
              <w:rPr>
                <w:webHidden/>
              </w:rPr>
              <w:fldChar w:fldCharType="end"/>
            </w:r>
          </w:hyperlink>
        </w:p>
        <w:p>
          <w:pPr>
            <w:pStyle w:val="Tabledesmatiresniveau1"/>
            <w:rPr>
              <w:rFonts w:ascii="Calibri" w:hAnsi="Calibri" w:eastAsia="" w:cs="" w:asciiTheme="minorHAnsi" w:cstheme="minorBidi" w:eastAsiaTheme="minorEastAsia" w:hAnsiTheme="minorHAnsi"/>
              <w:b w:val="false"/>
              <w:b w:val="false"/>
              <w:bCs w:val="false"/>
              <w:caps w:val="false"/>
              <w:smallCaps w:val="false"/>
              <w:sz w:val="22"/>
              <w:szCs w:val="22"/>
              <w:lang w:eastAsia="fr-FR"/>
            </w:rPr>
          </w:pPr>
          <w:hyperlink w:anchor="_Toc5816048">
            <w:r>
              <w:rPr>
                <w:webHidden/>
                <w:rStyle w:val="Sautdindex"/>
                <w:vanish w:val="false"/>
              </w:rPr>
              <w:t>V.</w:t>
            </w:r>
            <w:r>
              <w:rPr>
                <w:rStyle w:val="Sautdindex"/>
                <w:rFonts w:eastAsia="" w:cs="" w:ascii="Calibri" w:hAnsi="Calibri" w:asciiTheme="minorHAnsi" w:cstheme="minorBidi" w:eastAsiaTheme="minorEastAsia" w:hAnsiTheme="minorHAnsi"/>
                <w:b w:val="false"/>
                <w:bCs w:val="false"/>
                <w:caps w:val="false"/>
                <w:smallCaps w:val="false"/>
                <w:sz w:val="22"/>
                <w:szCs w:val="22"/>
                <w:lang w:eastAsia="fr-FR"/>
              </w:rPr>
              <w:tab/>
            </w:r>
            <w:r>
              <w:rPr>
                <w:rStyle w:val="Sautdindex"/>
              </w:rPr>
              <w:t>Annexes et bibliographie</w:t>
            </w:r>
            <w:r>
              <w:rPr>
                <w:webHidden/>
              </w:rPr>
              <w:fldChar w:fldCharType="begin"/>
            </w:r>
            <w:r>
              <w:rPr>
                <w:webHidden/>
              </w:rPr>
              <w:instrText>PAGEREF _Toc5816048 \h</w:instrText>
            </w:r>
            <w:r>
              <w:rPr>
                <w:webHidden/>
              </w:rPr>
              <w:fldChar w:fldCharType="separate"/>
            </w:r>
            <w:r>
              <w:rPr>
                <w:rStyle w:val="Sautdindex"/>
                <w:vanish w:val="false"/>
              </w:rPr>
              <w:tab/>
              <w:t>43</w:t>
            </w:r>
            <w:r>
              <w:rPr>
                <w:webHidden/>
              </w:rPr>
              <w:fldChar w:fldCharType="end"/>
            </w:r>
          </w:hyperlink>
        </w:p>
        <w:p>
          <w:pPr>
            <w:pStyle w:val="Normal"/>
            <w:rPr>
              <w:rFonts w:ascii="Linux Libertine G" w:hAnsi="Linux Libertine G" w:cs="Linux Libertine G"/>
            </w:rPr>
          </w:pPr>
          <w:r>
            <w:rPr>
              <w:rFonts w:cs="Linux Libertine G" w:ascii="Linux Libertine G" w:hAnsi="Linux Libertine G"/>
            </w:rPr>
          </w:r>
          <w:r>
            <w:rPr>
              <w:rFonts w:cs="Linux Libertine G" w:ascii="Linux Libertine G" w:hAnsi="Linux Libertine G"/>
            </w:rPr>
            <w:fldChar w:fldCharType="end"/>
          </w:r>
        </w:p>
      </w:sdtContent>
    </w:sdt>
    <w:p>
      <w:pPr>
        <w:pStyle w:val="Normal"/>
        <w:spacing w:lineRule="auto" w:line="259"/>
        <w:jc w:val="left"/>
        <w:rPr>
          <w:rFonts w:ascii="Linux Libertine G" w:hAnsi="Linux Libertine G" w:eastAsia="" w:cs="Linux Libertine G" w:eastAsiaTheme="majorEastAsia"/>
          <w:color w:val="C00000"/>
          <w:sz w:val="26"/>
          <w:szCs w:val="26"/>
          <w:lang w:eastAsia="fr-FR"/>
        </w:rPr>
      </w:pPr>
      <w:r>
        <w:rPr>
          <w:rFonts w:eastAsia="" w:cs="Linux Libertine G" w:eastAsiaTheme="majorEastAsia" w:ascii="Linux Libertine G" w:hAnsi="Linux Libertine G"/>
          <w:color w:val="C00000"/>
          <w:sz w:val="26"/>
          <w:szCs w:val="26"/>
          <w:lang w:eastAsia="fr-FR"/>
        </w:rPr>
      </w:r>
      <w:r>
        <w:br w:type="page"/>
      </w:r>
    </w:p>
    <w:p>
      <w:pPr>
        <w:pStyle w:val="Titre1"/>
        <w:numPr>
          <w:ilvl w:val="0"/>
          <w:numId w:val="2"/>
        </w:numPr>
        <w:ind w:left="357" w:hanging="357"/>
        <w:rPr>
          <w:rFonts w:ascii="Linux Libertine G" w:hAnsi="Linux Libertine G" w:cs="Linux Libertine G"/>
        </w:rPr>
      </w:pPr>
      <w:bookmarkStart w:id="0" w:name="_Toc5816010"/>
      <w:r>
        <w:rPr>
          <w:rFonts w:cs="Linux Libertine G" w:ascii="Linux Libertine G" w:hAnsi="Linux Libertine G"/>
        </w:rPr>
        <w:t>Introduction</w:t>
      </w:r>
      <w:bookmarkEnd w:id="0"/>
    </w:p>
    <w:p>
      <w:pPr>
        <w:pStyle w:val="Titre2"/>
        <w:numPr>
          <w:ilvl w:val="0"/>
          <w:numId w:val="3"/>
        </w:numPr>
        <w:rPr>
          <w:rFonts w:ascii="Linux Libertine G" w:hAnsi="Linux Libertine G" w:cs="Linux Libertine G"/>
          <w:lang w:eastAsia="fr-FR"/>
        </w:rPr>
      </w:pPr>
      <w:bookmarkStart w:id="1" w:name="_Toc5816011"/>
      <w:r>
        <w:rPr>
          <w:rFonts w:cs="Linux Libertine G" w:ascii="Linux Libertine G" w:hAnsi="Linux Libertine G"/>
          <w:lang w:eastAsia="fr-FR"/>
        </w:rPr>
        <w:t>Les systèmes question-réponse</w:t>
      </w:r>
      <w:bookmarkEnd w:id="1"/>
    </w:p>
    <w:p>
      <w:pPr>
        <w:pStyle w:val="Normal"/>
        <w:ind w:left="142" w:firstLine="360"/>
        <w:rPr/>
      </w:pPr>
      <w:r>
        <w:drawing>
          <wp:anchor behindDoc="0" distT="0" distB="0" distL="114300" distR="114300" simplePos="0" locked="0" layoutInCell="1" allowOverlap="1" relativeHeight="13">
            <wp:simplePos x="0" y="0"/>
            <wp:positionH relativeFrom="margin">
              <wp:align>center</wp:align>
            </wp:positionH>
            <wp:positionV relativeFrom="paragraph">
              <wp:posOffset>4364990</wp:posOffset>
            </wp:positionV>
            <wp:extent cx="6370320" cy="2827020"/>
            <wp:effectExtent l="0" t="0" r="0" b="0"/>
            <wp:wrapSquare wrapText="bothSides"/>
            <wp:docPr id="3" name="Imag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97" descr=""/>
                    <pic:cNvPicPr>
                      <a:picLocks noChangeAspect="1" noChangeArrowheads="1"/>
                    </pic:cNvPicPr>
                  </pic:nvPicPr>
                  <pic:blipFill>
                    <a:blip r:embed="rId4"/>
                    <a:srcRect l="0" t="27445" r="0" b="0"/>
                    <a:stretch>
                      <a:fillRect/>
                    </a:stretch>
                  </pic:blipFill>
                  <pic:spPr bwMode="auto">
                    <a:xfrm>
                      <a:off x="0" y="0"/>
                      <a:ext cx="6370320" cy="2827020"/>
                    </a:xfrm>
                    <a:prstGeom prst="rect">
                      <a:avLst/>
                    </a:prstGeom>
                  </pic:spPr>
                </pic:pic>
              </a:graphicData>
            </a:graphic>
          </wp:anchor>
        </w:drawing>
      </w:r>
      <w:r>
        <w:rPr>
          <w:rFonts w:cs="Linux Libertine G" w:ascii="Linux Libertine G" w:hAnsi="Linux Libertine G"/>
          <w:lang w:eastAsia="fr-FR"/>
        </w:rPr>
        <w:t>D</w:t>
      </w:r>
      <w:r>
        <w:rPr>
          <w:rFonts w:cs="Linux Libertine G" w:ascii="Linux Libertine G" w:hAnsi="Linux Libertine G"/>
          <w:lang w:eastAsia="fr-FR"/>
        </w:rPr>
        <w:t>e nos jours, l’accès à l’information est rendu aisé grâce à internet. On peut cependant aussi l’envisager comme un ‘cadeau empoisonné’ dans la mesure où la quantité de données qui y transitent est titanesque</w:t>
      </w:r>
      <w:ins w:id="1" w:author="Auteur inconnu" w:date="2019-04-12T10:21:14Z">
        <w:r>
          <w:rPr>
            <w:rFonts w:cs="Linux Libertine G" w:ascii="Linux Libertine G" w:hAnsi="Linux Libertine G"/>
            <w:lang w:eastAsia="fr-FR"/>
          </w:rPr>
          <w:t>, rendant leur exploitation efficace impossible</w:t>
        </w:r>
      </w:ins>
      <w:r>
        <w:rPr>
          <w:rFonts w:cs="Linux Libertine G" w:ascii="Linux Libertine G" w:hAnsi="Linux Libertine G"/>
          <w:lang w:eastAsia="fr-FR"/>
        </w:rPr>
        <w:t xml:space="preserve">. Les moteurs de recherche tels que Google ou Yahoo ne facilitent pas la tâche puisqu’une simple requête engendre des milliers de résultats. L’utilisateur doit alors perdre un temps considérable à chercher la réponse à sa requête dans cet amas de données hétérogènes. C’est dans ce contexte que s’inscrivent les systèmes de question réponse (SQR). Un système </w:t>
      </w:r>
      <w:ins w:id="2" w:author="Auteur inconnu" w:date="2019-04-12T10:23:49Z">
        <w:r>
          <w:rPr>
            <w:rFonts w:cs="Linux Libertine G" w:ascii="Linux Libertine G" w:hAnsi="Linux Libertine G"/>
            <w:lang w:eastAsia="fr-FR"/>
          </w:rPr>
          <w:t xml:space="preserve">de </w:t>
        </w:r>
      </w:ins>
      <w:r>
        <w:rPr>
          <w:rFonts w:cs="Linux Libertine G" w:ascii="Linux Libertine G" w:hAnsi="Linux Libertine G"/>
          <w:lang w:eastAsia="fr-FR"/>
        </w:rPr>
        <w:t>question réponse permet à un utilisateur de formuler une requête en langue naturelle. Cette requête est ensuite analysée, puis des réponses potentielles sont recherchées dans un corpus composé en général de données et de supports hétérogènes. La réponse la plus pertinente est ensuite extrai</w:t>
      </w:r>
      <w:ins w:id="3" w:author="Auteur inconnu" w:date="2019-04-12T10:26:46Z">
        <w:r>
          <w:rPr>
            <w:rFonts w:cs="Linux Libertine G" w:ascii="Linux Libertine G" w:hAnsi="Linux Libertine G"/>
            <w:lang w:eastAsia="fr-FR"/>
          </w:rPr>
          <w:t>t</w:t>
        </w:r>
      </w:ins>
      <w:del w:id="4" w:author="Auteur inconnu" w:date="2019-04-12T10:26:45Z">
        <w:r>
          <w:rPr>
            <w:rFonts w:cs="Linux Libertine G" w:ascii="Linux Libertine G" w:hAnsi="Linux Libertine G"/>
            <w:lang w:eastAsia="fr-FR"/>
          </w:rPr>
          <w:delText>r</w:delText>
        </w:r>
      </w:del>
      <w:r>
        <w:rPr>
          <w:rFonts w:cs="Linux Libertine G" w:ascii="Linux Libertine G" w:hAnsi="Linux Libertine G"/>
          <w:lang w:eastAsia="fr-FR"/>
        </w:rPr>
        <w:t xml:space="preserve">e puis retournée à l’utilisateur, le plus souvent sous forme de phrase formulée en langue naturelle. </w:t>
      </w:r>
    </w:p>
    <w:p>
      <w:pPr>
        <w:pStyle w:val="Normal"/>
        <w:ind w:left="142" w:hanging="0"/>
        <w:jc w:val="left"/>
        <w:rPr>
          <w:rFonts w:ascii="Linux Libertine G" w:hAnsi="Linux Libertine G" w:cs="Linux Libertine G"/>
          <w:lang w:eastAsia="fr-FR"/>
        </w:rPr>
      </w:pPr>
      <w:r>
        <w:rPr>
          <w:rFonts w:cs="Linux Libertine G" w:ascii="Linux Libertine G" w:hAnsi="Linux Libertine G"/>
          <w:lang w:eastAsia="fr-FR"/>
        </w:rPr>
      </w:r>
    </w:p>
    <w:p>
      <w:pPr>
        <w:pStyle w:val="Normal"/>
        <w:ind w:firstLine="708"/>
        <w:rPr>
          <w:rFonts w:ascii="Linux Libertine G" w:hAnsi="Linux Libertine G" w:cs="Linux Libertine G"/>
          <w:lang w:eastAsia="fr-FR"/>
        </w:rPr>
      </w:pPr>
      <w:r>
        <w:rPr>
          <w:rFonts w:cs="Linux Libertine G" w:ascii="Linux Libertine G" w:hAnsi="Linux Libertine G"/>
          <w:lang w:eastAsia="fr-FR"/>
        </w:rPr>
        <mc:AlternateContent>
          <mc:Choice Requires="wps">
            <w:drawing>
              <wp:anchor behindDoc="0" distT="0" distB="0" distL="114300" distR="114300" simplePos="0" locked="0" layoutInCell="1" allowOverlap="1" relativeHeight="4">
                <wp:simplePos x="0" y="0"/>
                <wp:positionH relativeFrom="margin">
                  <wp:align>left</wp:align>
                </wp:positionH>
                <wp:positionV relativeFrom="paragraph">
                  <wp:posOffset>112395</wp:posOffset>
                </wp:positionV>
                <wp:extent cx="2184400" cy="315595"/>
                <wp:effectExtent l="0" t="0" r="8890" b="0"/>
                <wp:wrapNone/>
                <wp:docPr id="4" name="Zone de texte 31"/>
                <a:graphic xmlns:a="http://schemas.openxmlformats.org/drawingml/2006/main">
                  <a:graphicData uri="http://schemas.microsoft.com/office/word/2010/wordprocessingShape">
                    <wps:wsp>
                      <wps:cNvSpPr/>
                      <wps:spPr>
                        <a:xfrm>
                          <a:off x="0" y="0"/>
                          <a:ext cx="2183760" cy="315000"/>
                        </a:xfrm>
                        <a:prstGeom prst="rect">
                          <a:avLst/>
                        </a:prstGeom>
                        <a:solidFill>
                          <a:schemeClr val="lt1"/>
                        </a:solidFill>
                        <a:ln w="6480">
                          <a:noFill/>
                        </a:ln>
                      </wps:spPr>
                      <wps:style>
                        <a:lnRef idx="0"/>
                        <a:fillRef idx="0"/>
                        <a:effectRef idx="0"/>
                        <a:fontRef idx="minor"/>
                      </wps:style>
                      <wps:txbx>
                        <w:txbxContent>
                          <w:p>
                            <w:pPr>
                              <w:pStyle w:val="Contenudecadre"/>
                              <w:ind w:left="142" w:hanging="0"/>
                              <w:rPr>
                                <w:i/>
                                <w:i/>
                                <w:sz w:val="18"/>
                                <w:lang w:eastAsia="fr-FR"/>
                              </w:rPr>
                            </w:pPr>
                            <w:r>
                              <w:rPr>
                                <w:i/>
                                <w:color w:val="auto"/>
                                <w:sz w:val="18"/>
                                <w:lang w:eastAsia="fr-FR"/>
                              </w:rPr>
                              <w:t>Figure 1. Architecture basique d’un SQR.</w:t>
                            </w:r>
                          </w:p>
                          <w:p>
                            <w:pPr>
                              <w:pStyle w:val="Contenudecadre"/>
                              <w:spacing w:before="0" w:after="160"/>
                              <w:rPr/>
                            </w:pPr>
                            <w:r>
                              <w:rPr/>
                            </w:r>
                          </w:p>
                        </w:txbxContent>
                      </wps:txbx>
                      <wps:bodyPr>
                        <a:prstTxWarp prst="textNoShape"/>
                        <a:noAutofit/>
                      </wps:bodyPr>
                    </wps:wsp>
                  </a:graphicData>
                </a:graphic>
              </wp:anchor>
            </w:drawing>
          </mc:Choice>
          <mc:Fallback>
            <w:pict>
              <v:rect id="shape_0" ID="Zone de texte 31" fillcolor="white" stroked="f" style="position:absolute;margin-left:9pt;margin-top:8.85pt;width:171.9pt;height:24.75pt;mso-position-horizontal:left;mso-position-horizontal-relative:margin">
                <w10:wrap type="square"/>
                <v:fill o:detectmouseclick="t" type="solid" color2="black"/>
                <v:stroke color="#3465a4" weight="6480" joinstyle="round" endcap="flat"/>
                <v:textbox>
                  <w:txbxContent>
                    <w:p>
                      <w:pPr>
                        <w:pStyle w:val="Contenudecadre"/>
                        <w:ind w:left="142" w:hanging="0"/>
                        <w:rPr>
                          <w:i/>
                          <w:i/>
                          <w:sz w:val="18"/>
                          <w:lang w:eastAsia="fr-FR"/>
                        </w:rPr>
                      </w:pPr>
                      <w:r>
                        <w:rPr>
                          <w:i/>
                          <w:color w:val="auto"/>
                          <w:sz w:val="18"/>
                          <w:lang w:eastAsia="fr-FR"/>
                        </w:rPr>
                        <w:t>Figure 1. Architecture basique d’un SQR.</w:t>
                      </w:r>
                    </w:p>
                    <w:p>
                      <w:pPr>
                        <w:pStyle w:val="Contenudecadre"/>
                        <w:spacing w:before="0" w:after="160"/>
                        <w:rPr/>
                      </w:pPr>
                      <w:r>
                        <w:rPr/>
                      </w:r>
                    </w:p>
                  </w:txbxContent>
                </v:textbox>
              </v:rect>
            </w:pict>
          </mc:Fallback>
        </mc:AlternateContent>
      </w:r>
    </w:p>
    <w:p>
      <w:pPr>
        <w:pStyle w:val="Normal"/>
        <w:ind w:firstLine="708"/>
        <w:rPr/>
      </w:pPr>
      <w:r>
        <w:rPr>
          <w:rFonts w:cs="Linux Libertine G" w:ascii="Linux Libertine G" w:hAnsi="Linux Libertine G"/>
          <w:lang w:eastAsia="fr-FR"/>
        </w:rPr>
        <w:t xml:space="preserve">Les premiers systèmes de question-réponse, BASEBALL </w:t>
      </w:r>
      <w:r>
        <w:fldChar w:fldCharType="begin"/>
      </w:r>
      <w:r>
        <w:rPr/>
        <w:instrText>ADDIN CSL_CITATION {"citationItems":[{"id":"ITEM-1","itemData":{"DOI":"10.1017/CBO9781107415324.004","ISBN":"9788578110796","ISSN":"1098-6596","PMID":"25246403","abstract":"Predicting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Green","given":"Bert","non-dropping-particle":"","parse-names":false,"suffix":""},{"dropping-particle":"","family":"Wolf","given":"Alice","non-dropping-particle":"","parse-names":false,"suffix":""},{"dropping-particle":"","family":"Chomsky","given":"Carol","non-dropping-particle":"","parse-names":false,"suffix":""},{"dropping-particle":"","family":"Laughery","given":"Kenneth","non-dropping-particle":"","parse-names":false,"suffix":""}],"container-title":"Proceedings of Western Computing Conference","id":"ITEM-1","issued":{"date-parts":[["1961"]]},"page":"219-224","title":"Baseball: An automatic Question Answerer","type":"article-journal"},"uris":["http://www.mendeley.com/documents/?uuid=b5e35d89-1363-4bfb-ac4e-5b659c3da36c"]}],"mendeley":{"formattedCitation":"(Green et al. 1961)","plainTextFormattedCitation":"(Green et al. 1961)","previouslyFormattedCitation":"(Green et al. 1961)"},"properties":{"noteIndex":0},"schema":"https://github.com/citation-style-language/schema/raw/master/csl-citation.json"}</w:instrText>
      </w:r>
      <w:r>
        <w:rPr/>
        <w:fldChar w:fldCharType="separate"/>
      </w:r>
      <w:bookmarkStart w:id="2" w:name="__Fieldmark__517_1112266312"/>
      <w:r>
        <w:rPr/>
      </w:r>
      <w:r>
        <w:rPr>
          <w:rFonts w:cs="Linux Libertine G" w:ascii="Linux Libertine G" w:hAnsi="Linux Libertine G"/>
          <w:lang w:eastAsia="fr-FR"/>
        </w:rPr>
        <w:t>(</w:t>
      </w:r>
      <w:bookmarkStart w:id="3" w:name="__Fieldmark__517_2850990750"/>
      <w:r>
        <w:rPr>
          <w:rFonts w:cs="Linux Libertine G" w:ascii="Linux Libertine G" w:hAnsi="Linux Libertine G"/>
          <w:lang w:eastAsia="fr-FR"/>
        </w:rPr>
        <w:t>G</w:t>
      </w:r>
      <w:bookmarkStart w:id="4" w:name="__Fieldmark__518_282753565"/>
      <w:r>
        <w:rPr>
          <w:rFonts w:cs="Linux Libertine G" w:ascii="Linux Libertine G" w:hAnsi="Linux Libertine G"/>
          <w:lang w:eastAsia="fr-FR"/>
        </w:rPr>
        <w:t>r</w:t>
      </w:r>
      <w:bookmarkStart w:id="5" w:name="__Fieldmark__558_2426741205"/>
      <w:r>
        <w:rPr>
          <w:rFonts w:cs="Linux Libertine G" w:ascii="Linux Libertine G" w:hAnsi="Linux Libertine G"/>
          <w:lang w:eastAsia="fr-FR"/>
        </w:rPr>
        <w:t>een et al. 1961)</w:t>
      </w:r>
      <w:r>
        <w:rPr/>
      </w:r>
      <w:r>
        <w:rPr/>
        <w:fldChar w:fldCharType="end"/>
      </w:r>
      <w:bookmarkEnd w:id="2"/>
      <w:bookmarkEnd w:id="3"/>
      <w:bookmarkEnd w:id="4"/>
      <w:bookmarkEnd w:id="5"/>
      <w:r>
        <w:rPr>
          <w:rFonts w:cs="Linux Libertine G" w:ascii="Linux Libertine G" w:hAnsi="Linux Libertine G"/>
          <w:lang w:eastAsia="fr-FR"/>
        </w:rPr>
        <w:t>, programmé pour répondre à des questions concernant le champion de baseball américain d’une certaine année</w:t>
      </w:r>
      <w:ins w:id="5" w:author="Auteur inconnu" w:date="2019-04-12T10:27:32Z">
        <w:r>
          <w:rPr>
            <w:rFonts w:cs="Linux Libertine G" w:ascii="Linux Libertine G" w:hAnsi="Linux Libertine G"/>
            <w:lang w:eastAsia="fr-FR"/>
          </w:rPr>
          <w:t>,</w:t>
        </w:r>
      </w:ins>
      <w:r>
        <w:rPr>
          <w:rFonts w:cs="Linux Libertine G" w:ascii="Linux Libertine G" w:hAnsi="Linux Libertine G"/>
          <w:lang w:eastAsia="fr-FR"/>
        </w:rPr>
        <w:t xml:space="preserve"> et LUNAR (Woods), programmé pour répondre à des questions concernant la lune, furent développés autour des années 1960-1970. </w:t>
      </w:r>
      <w:del w:id="6" w:author="Auteur inconnu" w:date="2019-04-12T10:27:43Z">
        <w:r>
          <w:rPr>
            <w:rFonts w:cs="Linux Libertine G" w:ascii="Linux Libertine G" w:hAnsi="Linux Libertine G"/>
            <w:lang w:eastAsia="fr-FR"/>
          </w:rPr>
          <w:delText>Ils</w:delText>
        </w:r>
      </w:del>
      <w:ins w:id="7" w:author="Auteur inconnu" w:date="2019-04-12T10:27:43Z">
        <w:r>
          <w:rPr>
            <w:rFonts w:cs="Linux Libertine G" w:ascii="Linux Libertine G" w:hAnsi="Linux Libertine G"/>
            <w:lang w:eastAsia="fr-FR"/>
          </w:rPr>
          <w:t>Ces permiers systèmes</w:t>
        </w:r>
      </w:ins>
      <w:r>
        <w:rPr>
          <w:rFonts w:cs="Linux Libertine G" w:ascii="Linux Libertine G" w:hAnsi="Linux Libertine G"/>
          <w:lang w:eastAsia="fr-FR"/>
        </w:rPr>
        <w:t xml:space="preserve"> possédaient cependant de nombreuses restrictions sur la manière d’utiliser la langue, mettant ainsi en question leur qualification de SQR puisque les requêtes doivent être formulées en langue naturelle. Les SQR font </w:t>
      </w:r>
      <w:del w:id="8" w:author="Auteur inconnu" w:date="2019-04-12T10:28:10Z">
        <w:r>
          <w:rPr>
            <w:rFonts w:cs="Linux Libertine G" w:ascii="Linux Libertine G" w:hAnsi="Linux Libertine G"/>
            <w:lang w:eastAsia="fr-FR"/>
          </w:rPr>
          <w:delText>cependant</w:delText>
        </w:r>
      </w:del>
      <w:r>
        <w:rPr>
          <w:rFonts w:cs="Linux Libertine G" w:ascii="Linux Libertine G" w:hAnsi="Linux Libertine G"/>
          <w:lang w:eastAsia="fr-FR"/>
        </w:rPr>
        <w:t xml:space="preserve"> un véritable bond en avant grâce aux conférences TREC (</w:t>
      </w:r>
      <w:r>
        <w:rPr>
          <w:rFonts w:cs="Linux Libertine G" w:ascii="Linux Libertine G" w:hAnsi="Linux Libertine G"/>
          <w:i/>
          <w:lang w:eastAsia="fr-FR"/>
        </w:rPr>
        <w:t>Text REtrival Conference</w:t>
      </w:r>
      <w:r>
        <w:rPr>
          <w:rFonts w:cs="Linux Libertine G" w:ascii="Linux Libertine G" w:hAnsi="Linux Libertine G"/>
          <w:lang w:eastAsia="fr-FR"/>
        </w:rPr>
        <w:t>) qui ont débuté en 1992 et qui s’intéressent à l’extraction d’information, un élément essentiel des SQR. Ce n’est cependant qu’en 1999 que ces conférences ont commencé à intégrer des campagnes d’évaluation de SQR</w:t>
      </w:r>
      <w:ins w:id="9" w:author="Auteur inconnu" w:date="2019-04-12T10:29:13Z">
        <w:r>
          <w:rPr>
            <w:rFonts w:cs="Linux Libertine G" w:ascii="Linux Libertine G" w:hAnsi="Linux Libertine G"/>
            <w:lang w:eastAsia="fr-FR"/>
          </w:rPr>
          <w:t xml:space="preserve">, </w:t>
        </w:r>
      </w:ins>
      <w:del w:id="10" w:author="Auteur inconnu" w:date="2019-04-12T10:29:13Z">
        <w:r>
          <w:rPr>
            <w:rFonts w:cs="Linux Libertine G" w:ascii="Linux Libertine G" w:hAnsi="Linux Libertine G"/>
            <w:lang w:eastAsia="fr-FR"/>
          </w:rPr>
          <w:delText>.</w:delText>
        </w:r>
      </w:del>
      <w:r>
        <w:rPr>
          <w:rFonts w:cs="Linux Libertine G" w:ascii="Linux Libertine G" w:hAnsi="Linux Libertine G"/>
          <w:lang w:eastAsia="fr-FR"/>
        </w:rPr>
        <w:t xml:space="preserve"> </w:t>
      </w:r>
      <w:del w:id="11" w:author="Auteur inconnu" w:date="2019-04-12T10:29:15Z">
        <w:r>
          <w:rPr>
            <w:rFonts w:cs="Linux Libertine G" w:ascii="Linux Libertine G" w:hAnsi="Linux Libertine G"/>
            <w:lang w:eastAsia="fr-FR"/>
          </w:rPr>
          <w:delText>G</w:delText>
        </w:r>
      </w:del>
      <w:ins w:id="12" w:author="Auteur inconnu" w:date="2019-04-12T10:29:17Z">
        <w:r>
          <w:rPr>
            <w:rFonts w:cs="Linux Libertine G" w:ascii="Linux Libertine G" w:hAnsi="Linux Libertine G"/>
            <w:lang w:eastAsia="fr-FR"/>
          </w:rPr>
          <w:t>g</w:t>
        </w:r>
      </w:ins>
      <w:r>
        <w:rPr>
          <w:rFonts w:cs="Linux Libertine G" w:ascii="Linux Libertine G" w:hAnsi="Linux Libertine G"/>
          <w:lang w:eastAsia="fr-FR"/>
        </w:rPr>
        <w:t>râce</w:t>
      </w:r>
      <w:ins w:id="13" w:author="Auteur inconnu" w:date="2019-04-12T10:29:19Z">
        <w:r>
          <w:rPr>
            <w:rFonts w:cs="Linux Libertine G" w:ascii="Linux Libertine G" w:hAnsi="Linux Libertine G"/>
            <w:lang w:eastAsia="fr-FR"/>
          </w:rPr>
          <w:t xml:space="preserve"> auxquelles</w:t>
        </w:r>
      </w:ins>
      <w:r>
        <w:rPr>
          <w:rFonts w:cs="Linux Libertine G" w:ascii="Linux Libertine G" w:hAnsi="Linux Libertine G"/>
          <w:lang w:eastAsia="fr-FR"/>
        </w:rPr>
        <w:t xml:space="preserve"> </w:t>
      </w:r>
      <w:del w:id="14" w:author="Auteur inconnu" w:date="2019-04-12T10:29:25Z">
        <w:r>
          <w:rPr>
            <w:rFonts w:cs="Linux Libertine G" w:ascii="Linux Libertine G" w:hAnsi="Linux Libertine G"/>
            <w:lang w:eastAsia="fr-FR"/>
          </w:rPr>
          <w:delText xml:space="preserve">à ces conférences, </w:delText>
        </w:r>
      </w:del>
      <w:r>
        <w:rPr>
          <w:rFonts w:cs="Linux Libertine G" w:ascii="Linux Libertine G" w:hAnsi="Linux Libertine G"/>
          <w:lang w:eastAsia="fr-FR"/>
        </w:rPr>
        <w:t xml:space="preserve">de nombreux systèmes comme QRISTAL </w:t>
      </w:r>
      <w:r>
        <w:fldChar w:fldCharType="begin"/>
      </w:r>
      <w:r>
        <w:rPr/>
        <w:instrText>ADDIN CSL_CITATION {"citationItems":[{"id":"ITEM-1","itemData":{"abstract":"QRISTAL1 is a question answering system which makes intensive use of natural language processing techniques, for indexing documents as well as for extracting answers. This system recently ranked first in the EQueR evaluation exercise (Evalda, Technolangue2). After a functional description of the system, its results in the EQueR exercise are detailed. These results and some additional tests allow to evaluate the contribution of each NLP component. The feedback of the first QRISTAL users encourage further thoughts about the ergonomics and the constraints of question answering systems, faced with the Web search engines.","author":[{"dropping-particle":"","family":"Laurent","given":"Dominique","non-dropping-particle":"","parse-names":false,"suffix":""},{"dropping-particle":"","family":"Séguéla","given":"Patrick","non-dropping-particle":"","parse-names":false,"suffix":""}],"container-title":"TALN 2005","id":"ITEM-1","issued":{"date-parts":[["2004"]]},"title":"QRISTAL, système de Questions-Réponses","type":"article-journal"},"uris":["http://www.mendeley.com/documents/?uuid=dd49e7b5-5860-4479-9e16-007380fe0f42"]}],"mendeley":{"formattedCitation":"(Laurent and Séguéla 2004)","plainTextFormattedCitation":"(Laurent and Séguéla 2004)","previouslyFormattedCitation":"(Laurent and Séguéla 2004)"},"properties":{"noteIndex":0},"schema":"https://github.com/citation-style-language/schema/raw/master/csl-citation.json"}</w:instrText>
      </w:r>
      <w:r>
        <w:rPr/>
        <w:fldChar w:fldCharType="separate"/>
      </w:r>
      <w:bookmarkStart w:id="6" w:name="__Fieldmark__551_1112266312"/>
      <w:r>
        <w:rPr/>
      </w:r>
      <w:r>
        <w:rPr>
          <w:rFonts w:cs="Linux Libertine G" w:ascii="Linux Libertine G" w:hAnsi="Linux Libertine G"/>
          <w:lang w:eastAsia="fr-FR"/>
        </w:rPr>
        <w:t>(</w:t>
      </w:r>
      <w:bookmarkStart w:id="7" w:name="__Fieldmark__547_2850990750"/>
      <w:r>
        <w:rPr>
          <w:rFonts w:cs="Linux Libertine G" w:ascii="Linux Libertine G" w:hAnsi="Linux Libertine G"/>
          <w:lang w:eastAsia="fr-FR"/>
        </w:rPr>
        <w:t>L</w:t>
      </w:r>
      <w:bookmarkStart w:id="8" w:name="__Fieldmark__545_282753565"/>
      <w:r>
        <w:rPr>
          <w:rFonts w:cs="Linux Libertine G" w:ascii="Linux Libertine G" w:hAnsi="Linux Libertine G"/>
          <w:lang w:eastAsia="fr-FR"/>
        </w:rPr>
        <w:t>a</w:t>
      </w:r>
      <w:bookmarkStart w:id="9" w:name="__Fieldmark__594_2426741205"/>
      <w:r>
        <w:rPr>
          <w:rFonts w:cs="Linux Libertine G" w:ascii="Linux Libertine G" w:hAnsi="Linux Libertine G"/>
          <w:lang w:eastAsia="fr-FR"/>
        </w:rPr>
        <w:t>urent and Séguéla 2004)</w:t>
      </w:r>
      <w:r>
        <w:rPr/>
      </w:r>
      <w:r>
        <w:rPr/>
        <w:fldChar w:fldCharType="end"/>
      </w:r>
      <w:bookmarkEnd w:id="6"/>
      <w:bookmarkEnd w:id="7"/>
      <w:bookmarkEnd w:id="8"/>
      <w:bookmarkEnd w:id="9"/>
      <w:r>
        <w:rPr>
          <w:rFonts w:cs="Linux Libertine G" w:ascii="Linux Libertine G" w:hAnsi="Linux Libertine G"/>
          <w:lang w:eastAsia="fr-FR"/>
        </w:rPr>
        <w:t xml:space="preserve">, QALC </w:t>
      </w:r>
      <w:r>
        <w:fldChar w:fldCharType="begin"/>
      </w:r>
      <w:r>
        <w:rPr/>
        <w:instrText>ADDIN CSL_CITATION {"citationItems":[{"id":"ITEM-1","itemData":{"author":[{"dropping-particle":"","family":"Ligozat","given":"Anne-laure","non-dropping-particle":"","parse-names":false,"suffix":""}],"container-title":"RECITAL 2004","id":"ITEM-1","issued":{"date-parts":[["2004"]]},"title":"Système de Question Réponse : apport de l’analyse syntaxique lors de l’extraction de la réponse","type":"article-journal"},"uris":["http://www.mendeley.com/documents/?uuid=477e436f-6b20-4707-bf2c-17f095490871"]}],"mendeley":{"formattedCitation":"(Ligozat 2004)","plainTextFormattedCitation":"(Ligozat 2004)","previouslyFormattedCitation":"(Ligozat 2004)"},"properties":{"noteIndex":0},"schema":"https://github.com/citation-style-language/schema/raw/master/csl-citation.json"}</w:instrText>
      </w:r>
      <w:r>
        <w:rPr/>
        <w:fldChar w:fldCharType="separate"/>
      </w:r>
      <w:bookmarkStart w:id="10" w:name="__Fieldmark__566_1112266312"/>
      <w:r>
        <w:rPr/>
      </w:r>
      <w:r>
        <w:rPr>
          <w:rFonts w:cs="Linux Libertine G" w:ascii="Linux Libertine G" w:hAnsi="Linux Libertine G"/>
          <w:lang w:eastAsia="fr-FR"/>
        </w:rPr>
        <w:t>(</w:t>
      </w:r>
      <w:bookmarkStart w:id="11" w:name="__Fieldmark__558_2850990750"/>
      <w:r>
        <w:rPr>
          <w:rFonts w:cs="Linux Libertine G" w:ascii="Linux Libertine G" w:hAnsi="Linux Libertine G"/>
          <w:lang w:eastAsia="fr-FR"/>
        </w:rPr>
        <w:t>L</w:t>
      </w:r>
      <w:bookmarkStart w:id="12" w:name="__Fieldmark__552_282753565"/>
      <w:r>
        <w:rPr>
          <w:rFonts w:cs="Linux Libertine G" w:ascii="Linux Libertine G" w:hAnsi="Linux Libertine G"/>
          <w:lang w:eastAsia="fr-FR"/>
        </w:rPr>
        <w:t>i</w:t>
      </w:r>
      <w:bookmarkStart w:id="13" w:name="__Fieldmark__600_2426741205"/>
      <w:r>
        <w:rPr>
          <w:rFonts w:cs="Linux Libertine G" w:ascii="Linux Libertine G" w:hAnsi="Linux Libertine G"/>
          <w:lang w:eastAsia="fr-FR"/>
        </w:rPr>
        <w:t>gozat 2004)</w:t>
      </w:r>
      <w:r>
        <w:rPr/>
      </w:r>
      <w:r>
        <w:rPr/>
        <w:fldChar w:fldCharType="end"/>
      </w:r>
      <w:bookmarkEnd w:id="10"/>
      <w:bookmarkEnd w:id="11"/>
      <w:bookmarkEnd w:id="12"/>
      <w:bookmarkEnd w:id="13"/>
      <w:r>
        <w:rPr>
          <w:rFonts w:cs="Linux Libertine G" w:ascii="Linux Libertine G" w:hAnsi="Linux Libertine G"/>
          <w:lang w:eastAsia="fr-FR"/>
        </w:rPr>
        <w:t xml:space="preserve">, FIDGI </w:t>
      </w:r>
      <w:r>
        <w:fldChar w:fldCharType="begin"/>
      </w:r>
      <w:r>
        <w:rPr/>
        <w:instrText>ADDIN CSL_CITATION {"citationItems":[{"id":"ITEM-1","itemData":{"author":[{"dropping-particle":"","family":"Moriceau","given":"Véronique","non-dropping-particle":"","parse-names":false,"suffix":""},{"dropping-particle":"","family":"Tannier","given":"Xavier","non-dropping-particle":"","parse-names":false,"suffix":""}],"container-title":"Architecture","id":"ITEM-1","issue":"January 2009","issued":{"date-parts":[["2009"]]},"page":"24-26","title":"Apport de la syntaxe dans un système de question-réponse : étude du système FIDJI.","type":"article-journal"},"uris":["http://www.mendeley.com/documents/?uuid=d6887f19-a523-4ff8-85f7-680043c124d2"]}],"mendeley":{"formattedCitation":"(Moriceau and Tannier 2009)","plainTextFormattedCitation":"(Moriceau and Tannier 2009)","previouslyFormattedCitation":"(Moriceau and Tannier 2009)"},"properties":{"noteIndex":0},"schema":"https://github.com/citation-style-language/schema/raw/master/csl-citation.json"}</w:instrText>
      </w:r>
      <w:r>
        <w:rPr/>
        <w:fldChar w:fldCharType="separate"/>
      </w:r>
      <w:bookmarkStart w:id="14" w:name="__Fieldmark__581_1112266312"/>
      <w:r>
        <w:rPr/>
      </w:r>
      <w:r>
        <w:rPr>
          <w:rFonts w:cs="Linux Libertine G" w:ascii="Linux Libertine G" w:hAnsi="Linux Libertine G"/>
          <w:lang w:eastAsia="fr-FR"/>
        </w:rPr>
        <w:t>(</w:t>
      </w:r>
      <w:bookmarkStart w:id="15" w:name="__Fieldmark__569_2850990750"/>
      <w:r>
        <w:rPr>
          <w:rFonts w:cs="Linux Libertine G" w:ascii="Linux Libertine G" w:hAnsi="Linux Libertine G"/>
          <w:lang w:eastAsia="fr-FR"/>
        </w:rPr>
        <w:t>M</w:t>
      </w:r>
      <w:bookmarkStart w:id="16" w:name="__Fieldmark__559_282753565"/>
      <w:r>
        <w:rPr>
          <w:rFonts w:cs="Linux Libertine G" w:ascii="Linux Libertine G" w:hAnsi="Linux Libertine G"/>
          <w:lang w:eastAsia="fr-FR"/>
        </w:rPr>
        <w:t>o</w:t>
      </w:r>
      <w:bookmarkStart w:id="17" w:name="__Fieldmark__605_2426741205"/>
      <w:r>
        <w:rPr>
          <w:rFonts w:cs="Linux Libertine G" w:ascii="Linux Libertine G" w:hAnsi="Linux Libertine G"/>
          <w:lang w:eastAsia="fr-FR"/>
        </w:rPr>
        <w:t>riceau and Tannier 2009)</w:t>
      </w:r>
      <w:r>
        <w:rPr/>
      </w:r>
      <w:r>
        <w:rPr/>
        <w:fldChar w:fldCharType="end"/>
      </w:r>
      <w:bookmarkEnd w:id="14"/>
      <w:bookmarkEnd w:id="15"/>
      <w:bookmarkEnd w:id="16"/>
      <w:bookmarkEnd w:id="17"/>
      <w:r>
        <w:rPr>
          <w:rFonts w:cs="Linux Libertine G" w:ascii="Linux Libertine G" w:hAnsi="Linux Libertine G"/>
          <w:lang w:eastAsia="fr-FR"/>
        </w:rPr>
        <w:t xml:space="preserve"> ou encore PiQASso </w:t>
      </w:r>
      <w:r>
        <w:fldChar w:fldCharType="begin"/>
      </w:r>
      <w:r>
        <w:rPr/>
        <w:instrText>ADDIN CSL_CITATION {"citationItems":[{"id":"ITEM-1","itemData":{"abstract":"PiQASso is a Question Answering system based on a combination of modern IR techniques and a series of semantic filters for selecting paragraphs containing a justifiable answer. Semantic filtering is based on several NLP tools, including a dependency-based parser, a POS tagger, a NE tagger and a lexical database. Semantic analysis of questions is performed in order to extract keywords used in retrieval queries and to detect the expected answer type. Semantic analysis of retrieved paragraphs includes checking the presence of entities of the expected answer type and extracting logical relations between words. A paragraph is considered to justify an answer if similar relations are present in the question. When no answer passes the filters, the process is repeated applying further levels of query expansions in order to increase recall. We discuss results and limitations of the current implementation.","author":[{"dropping-particle":"","family":"Antonio","given":"G. A.","non-dropping-particle":"","parse-names":false,"suffix":""},{"dropping-particle":"","family":"Cisternino","given":"A.","non-dropping-particle":"","parse-names":false,"suffix":""},{"dropping-particle":"","family":"Formica","given":"F.","non-dropping-particle":"","parse-names":false,"suffix":""},{"dropping-particle":"","family":"Simi","given":"M.","non-dropping-particle":"","parse-names":false,"suffix":""},{"dropping-particle":"","family":"Tommasi","given":"R.","non-dropping-particle":"","parse-names":false,"suffix":""}],"container-title":"Proceedings of the Text REtrieval Conference","id":"ITEM-1","issue":"January","issued":{"date-parts":[["2001"]]},"page":"599-607","title":"PiQASso: Pisa Question Answering System","type":"article-journal"},"uris":["http://www.mendeley.com/documents/?uuid=887cacce-1b6e-468a-a80f-22effce78bbb"]}],"mendeley":{"formattedCitation":"(Antonio et al. 2001)","plainTextFormattedCitation":"(Antonio et al. 2001)","previouslyFormattedCitation":"(Antonio et al. 2001)"},"properties":{"noteIndex":0},"schema":"https://github.com/citation-style-language/schema/raw/master/csl-citation.json"}</w:instrText>
      </w:r>
      <w:r>
        <w:rPr/>
        <w:fldChar w:fldCharType="separate"/>
      </w:r>
      <w:bookmarkStart w:id="18" w:name="__Fieldmark__596_1112266312"/>
      <w:r>
        <w:rPr/>
      </w:r>
      <w:r>
        <w:rPr>
          <w:rFonts w:cs="Linux Libertine G" w:ascii="Linux Libertine G" w:hAnsi="Linux Libertine G"/>
          <w:lang w:eastAsia="fr-FR"/>
        </w:rPr>
        <w:t>(</w:t>
      </w:r>
      <w:bookmarkStart w:id="19" w:name="__Fieldmark__580_2850990750"/>
      <w:r>
        <w:rPr>
          <w:rFonts w:cs="Linux Libertine G" w:ascii="Linux Libertine G" w:hAnsi="Linux Libertine G"/>
          <w:lang w:eastAsia="fr-FR"/>
        </w:rPr>
        <w:t>A</w:t>
      </w:r>
      <w:bookmarkStart w:id="20" w:name="__Fieldmark__566_282753565"/>
      <w:r>
        <w:rPr>
          <w:rFonts w:cs="Linux Libertine G" w:ascii="Linux Libertine G" w:hAnsi="Linux Libertine G"/>
          <w:lang w:eastAsia="fr-FR"/>
        </w:rPr>
        <w:t>n</w:t>
      </w:r>
      <w:bookmarkStart w:id="21" w:name="__Fieldmark__613_2426741205"/>
      <w:r>
        <w:rPr>
          <w:rFonts w:cs="Linux Libertine G" w:ascii="Linux Libertine G" w:hAnsi="Linux Libertine G"/>
          <w:lang w:eastAsia="fr-FR"/>
        </w:rPr>
        <w:t>tonio et al. 2001)</w:t>
      </w:r>
      <w:r>
        <w:rPr/>
      </w:r>
      <w:r>
        <w:rPr/>
        <w:fldChar w:fldCharType="end"/>
      </w:r>
      <w:bookmarkEnd w:id="18"/>
      <w:bookmarkEnd w:id="19"/>
      <w:bookmarkEnd w:id="20"/>
      <w:bookmarkEnd w:id="21"/>
      <w:r>
        <w:rPr>
          <w:rFonts w:cs="Linux Libertine G" w:ascii="Linux Libertine G" w:hAnsi="Linux Libertine G"/>
          <w:lang w:eastAsia="fr-FR"/>
        </w:rPr>
        <w:t xml:space="preserve"> ont vu le jour. Ces systèmes sont à domaine ouvert (</w:t>
      </w:r>
      <w:r>
        <w:rPr>
          <w:rFonts w:cs="Linux Libertine G" w:ascii="Linux Libertine G" w:hAnsi="Linux Libertine G"/>
          <w:i/>
          <w:lang w:eastAsia="fr-FR"/>
        </w:rPr>
        <w:t>open-domain</w:t>
      </w:r>
      <w:r>
        <w:rPr>
          <w:rFonts w:cs="Linux Libertine G" w:ascii="Linux Libertine G" w:hAnsi="Linux Libertine G"/>
          <w:lang w:eastAsia="fr-FR"/>
        </w:rPr>
        <w:t xml:space="preserve">), c’est-à-dire qu’ils peuvent répondre à n’importe quelle question générique, comme la date de naissance de Shakespeare ou bien la capitale de l’Ouzbékistan. </w:t>
      </w:r>
    </w:p>
    <w:p>
      <w:pPr>
        <w:pStyle w:val="Normal"/>
        <w:ind w:firstLine="708"/>
        <w:rPr/>
      </w:pPr>
      <w:r>
        <w:rPr>
          <w:rFonts w:cs="Linux Libertine G" w:ascii="Linux Libertine G" w:hAnsi="Linux Libertine G"/>
          <w:lang w:eastAsia="fr-FR"/>
        </w:rPr>
        <w:t xml:space="preserve">Il existe </w:t>
      </w:r>
      <w:del w:id="15" w:author="Auteur inconnu" w:date="2019-04-12T10:29:53Z">
        <w:r>
          <w:rPr>
            <w:rFonts w:cs="Linux Libertine G" w:ascii="Linux Libertine G" w:hAnsi="Linux Libertine G"/>
            <w:lang w:eastAsia="fr-FR"/>
          </w:rPr>
          <w:delText>cependant</w:delText>
        </w:r>
      </w:del>
      <w:r>
        <w:rPr>
          <w:rFonts w:cs="Linux Libertine G" w:ascii="Linux Libertine G" w:hAnsi="Linux Libertine G"/>
          <w:lang w:eastAsia="fr-FR"/>
        </w:rPr>
        <w:t xml:space="preserve"> des systèmes question-réponse à domaine restreint (</w:t>
      </w:r>
      <w:r>
        <w:rPr>
          <w:rFonts w:cs="Linux Libertine G" w:ascii="Linux Libertine G" w:hAnsi="Linux Libertine G"/>
          <w:i/>
          <w:lang w:eastAsia="fr-FR"/>
        </w:rPr>
        <w:t>domain-dependent</w:t>
      </w:r>
      <w:r>
        <w:rPr>
          <w:rFonts w:cs="Linux Libertine G" w:ascii="Linux Libertine G" w:hAnsi="Linux Libertine G"/>
          <w:lang w:eastAsia="fr-FR"/>
        </w:rPr>
        <w:t>). L’un des domaines encore peu pourvu en matière de SQR est celui de la santé et du médical. L’une des raisons qui pourrait expliquer ce vide est que le domaine de la santé est un domaine sensible dans le sens où les requêtes formulées doivent obtenir des réponses précises, non ambigües et surtout correctes. Par exemple, avec un système QR qui ne ferait qu’une analyse superficielle et rudimentaire</w:t>
      </w:r>
      <w:ins w:id="16" w:author="Auteur inconnu" w:date="2019-04-12T10:31:09Z">
        <w:r>
          <w:rPr>
            <w:rFonts w:cs="Linux Libertine G" w:ascii="Linux Libertine G" w:hAnsi="Linux Libertine G"/>
            <w:lang w:eastAsia="fr-FR"/>
          </w:rPr>
          <w:t xml:space="preserve"> des données textuelles</w:t>
        </w:r>
      </w:ins>
      <w:r>
        <w:rPr>
          <w:rFonts w:cs="Linux Libertine G" w:ascii="Linux Libertine G" w:hAnsi="Linux Libertine G"/>
          <w:lang w:eastAsia="fr-FR"/>
        </w:rPr>
        <w:t xml:space="preserve">, une requête telle que « qu’est-ce que l’anémie ? » recherchée dans un corpus qui comporterait la phrase « […] causé par le manque de magnésium ou l’anémie » obtiendra potentiellement comme réponse « un manque de magnésium », ce qui n’est </w:t>
      </w:r>
      <w:del w:id="17" w:author="Auteur inconnu" w:date="2019-04-12T10:31:36Z">
        <w:r>
          <w:rPr>
            <w:rFonts w:cs="Linux Libertine G" w:ascii="Linux Libertine G" w:hAnsi="Linux Libertine G"/>
            <w:lang w:eastAsia="fr-FR"/>
          </w:rPr>
          <w:delText>évidemment</w:delText>
        </w:r>
      </w:del>
      <w:r>
        <w:rPr>
          <w:rFonts w:cs="Linux Libertine G" w:ascii="Linux Libertine G" w:hAnsi="Linux Libertine G"/>
          <w:lang w:eastAsia="fr-FR"/>
        </w:rPr>
        <w:t xml:space="preserve"> pas correct et ce qui pourrait induire l’utilisateur en erreur. Une autre raison pourrait être celle de la difficulté de constituer une base de données suffisante et fiable dans un domaine restreint </w:t>
      </w:r>
      <w:del w:id="18" w:author="Auteur inconnu" w:date="2019-04-12T10:31:54Z">
        <w:r>
          <w:rPr>
            <w:rFonts w:cs="Linux Libertine G" w:ascii="Linux Libertine G" w:hAnsi="Linux Libertine G"/>
            <w:lang w:eastAsia="fr-FR"/>
          </w:rPr>
          <w:delText>tel que cela là</w:delText>
        </w:r>
      </w:del>
      <w:r>
        <w:rPr>
          <w:rFonts w:cs="Linux Libertine G" w:ascii="Linux Libertine G" w:hAnsi="Linux Libertine G"/>
          <w:lang w:eastAsia="fr-FR"/>
        </w:rPr>
        <w:t xml:space="preserve">. </w:t>
      </w:r>
      <w:commentRangeStart w:id="0"/>
      <w:r>
        <w:rPr>
          <w:rFonts w:cs="Linux Libertine G" w:ascii="Linux Libertine G" w:hAnsi="Linux Libertine G"/>
          <w:lang w:eastAsia="fr-FR"/>
        </w:rPr>
        <w:t xml:space="preserve">Depuis le début des années 2000 cependant, quelques SQR dans </w:t>
      </w:r>
      <w:del w:id="19" w:author="Auteur inconnu" w:date="2019-04-12T10:32:05Z">
        <w:r>
          <w:rPr>
            <w:rFonts w:cs="Linux Libertine G" w:ascii="Linux Libertine G" w:hAnsi="Linux Libertine G"/>
            <w:lang w:eastAsia="fr-FR"/>
          </w:rPr>
          <w:delText>ce</w:delText>
        </w:r>
      </w:del>
      <w:ins w:id="20" w:author="Auteur inconnu" w:date="2019-04-12T10:32:05Z">
        <w:r>
          <w:rPr>
            <w:rFonts w:cs="Linux Libertine G" w:ascii="Linux Libertine G" w:hAnsi="Linux Libertine G"/>
            <w:lang w:eastAsia="fr-FR"/>
          </w:rPr>
          <w:t>le</w:t>
        </w:r>
      </w:ins>
      <w:r>
        <w:rPr>
          <w:rFonts w:cs="Linux Libertine G" w:ascii="Linux Libertine G" w:hAnsi="Linux Libertine G"/>
          <w:lang w:eastAsia="fr-FR"/>
        </w:rPr>
        <w:t xml:space="preserve"> domaine</w:t>
      </w:r>
      <w:ins w:id="21" w:author="Auteur inconnu" w:date="2019-04-12T10:32:09Z">
        <w:r>
          <w:rPr>
            <w:rFonts w:cs="Linux Libertine G" w:ascii="Linux Libertine G" w:hAnsi="Linux Libertine G"/>
            <w:lang w:eastAsia="fr-FR"/>
          </w:rPr>
          <w:t xml:space="preserve"> de la santé</w:t>
        </w:r>
      </w:ins>
      <w:r>
        <w:rPr>
          <w:rFonts w:cs="Linux Libertine G" w:ascii="Linux Libertine G" w:hAnsi="Linux Libertine G"/>
          <w:lang w:eastAsia="fr-FR"/>
        </w:rPr>
        <w:t xml:space="preserve"> ont vu le jour.</w:t>
      </w:r>
      <w:commentRangeEnd w:id="0"/>
      <w:r>
        <w:commentReference w:id="0"/>
      </w:r>
      <w:r>
        <w:rPr>
          <w:rFonts w:cs="Linux Libertine G" w:ascii="Linux Libertine G" w:hAnsi="Linux Libertine G"/>
          <w:lang w:eastAsia="fr-FR"/>
        </w:rPr>
      </w:r>
    </w:p>
    <w:p>
      <w:pPr>
        <w:pStyle w:val="Titre2"/>
        <w:numPr>
          <w:ilvl w:val="0"/>
          <w:numId w:val="3"/>
        </w:numPr>
        <w:rPr>
          <w:rFonts w:ascii="Linux Libertine G" w:hAnsi="Linux Libertine G" w:cs="Linux Libertine G"/>
          <w:lang w:eastAsia="fr-FR"/>
        </w:rPr>
      </w:pPr>
      <w:bookmarkStart w:id="22" w:name="_Toc5816012"/>
      <w:r>
        <w:rPr>
          <w:rFonts w:cs="Linux Libertine G" w:ascii="Linux Libertine G" w:hAnsi="Linux Libertine G"/>
          <w:lang w:eastAsia="fr-FR"/>
        </w:rPr>
        <w:t>Les Foires Aux Questions</w:t>
      </w:r>
      <w:bookmarkEnd w:id="22"/>
    </w:p>
    <w:p>
      <w:pPr>
        <w:pStyle w:val="Normal"/>
        <w:ind w:firstLine="360"/>
        <w:rPr/>
      </w:pPr>
      <w:r>
        <w:rPr>
          <w:rFonts w:cs="Linux Libertine G" w:ascii="Linux Libertine G" w:hAnsi="Linux Libertine G"/>
          <w:lang w:eastAsia="fr-FR"/>
        </w:rPr>
        <w:t xml:space="preserve">Aussi appelées </w:t>
      </w:r>
      <w:r>
        <w:rPr>
          <w:rFonts w:cs="Linux Libertine G" w:ascii="Linux Libertine G" w:hAnsi="Linux Libertine G"/>
          <w:i/>
          <w:lang w:eastAsia="fr-FR"/>
        </w:rPr>
        <w:t>Frequently Asked Question</w:t>
      </w:r>
      <w:r>
        <w:rPr>
          <w:rFonts w:cs="Linux Libertine G" w:ascii="Linux Libertine G" w:hAnsi="Linux Libertine G"/>
          <w:lang w:eastAsia="fr-FR"/>
        </w:rPr>
        <w:t xml:space="preserve">, les Foires Aux Questions (FAQ) sont ce que l’on pourrait décrire comme des archives contenant les réponses aux questions les plus récurrentes posées par de nombreux utilisateurs. </w:t>
      </w:r>
      <w:r>
        <w:rPr>
          <w:rFonts w:cs="Linux Libertine G" w:ascii="Linux Libertine G" w:hAnsi="Linux Libertine G"/>
          <w:lang w:val="en-US" w:eastAsia="fr-FR"/>
        </w:rPr>
        <w:t xml:space="preserve">A la différence des forums ou des </w:t>
      </w:r>
      <w:r>
        <w:rPr>
          <w:rFonts w:cs="Linux Libertine G" w:ascii="Linux Libertine G" w:hAnsi="Linux Libertine G"/>
          <w:i/>
          <w:lang w:val="en-US" w:eastAsia="fr-FR"/>
        </w:rPr>
        <w:t>Q&amp;A</w:t>
      </w:r>
      <w:r>
        <w:rPr>
          <w:rFonts w:cs="Linux Libertine G" w:ascii="Linux Libertine G" w:hAnsi="Linux Libertine G"/>
          <w:lang w:val="en-US" w:eastAsia="fr-FR"/>
        </w:rPr>
        <w:t xml:space="preserve">, « FAQs are created and maintained by experts and the quality of the questions and the answers is good » </w:t>
      </w:r>
      <w:r>
        <w:fldChar w:fldCharType="begin"/>
      </w:r>
      <w:r>
        <w:rPr/>
        <w:instrText>ADDIN CSL_CITATION {"citationItems":[{"id":"ITEM-1","itemData":{"DOI":"10.1145/1099554.1099572","ISBN":"1595931406","abstract":"There has recently been a significant increase in the num- ber of community-based question and answer services on the Web where people answer other peoples’ questions. These services rapidly build up large archives of questions and an- swers, and these archives are a valuable linguistic resource. One of the major tasks in a question and answer service is to find questions in the archive that a semantically similar to a user’s question. This enables high quality answers from the archive to be retrieved and removes the time lag associated with a community-based system. In this paper, we discuss methods for question retrieval that are based on using the similarity between answers in the archive to estimate prob- abilities for a translation-based retrieval model. We show that with this model it is possible to find semantically sim- ilar questions with relatively little word overlap.","author":[{"dropping-particle":"","family":"Jeon","given":"Jiwoon","non-dropping-particle":"","parse-names":false,"suffix":""},{"dropping-particle":"","family":"Croft","given":"W. Bruce","non-dropping-particle":"","parse-names":false,"suffix":""},{"dropping-particle":"","family":"Lee","given":"Joon Ho","non-dropping-particle":"","parse-names":false,"suffix":""}],"id":"ITEM-1","issued":{"date-parts":[["2006"]]},"page":"84","title":"Finding similar questions in large question and answer archives","type":"article-journal"},"uris":["http://www.mendeley.com/documents/?uuid=cefcd5bb-d891-416a-bcc8-8729afe7b260"]}],"mendeley":{"formattedCitation":"(Jeon, Croft, and Lee 2006)","plainTextFormattedCitation":"(Jeon, Croft, and Lee 2006)","previouslyFormattedCitation":"(Jeon, Croft, and Lee 2006)"},"properties":{"noteIndex":0},"schema":"https://github.com/citation-style-language/schema/raw/master/csl-citation.json"}</w:instrText>
      </w:r>
      <w:r>
        <w:rPr/>
        <w:fldChar w:fldCharType="separate"/>
      </w:r>
      <w:bookmarkStart w:id="23" w:name="__Fieldmark__642_1112266312"/>
      <w:r>
        <w:rPr/>
      </w:r>
      <w:r>
        <w:rPr>
          <w:rFonts w:cs="Linux Libertine G" w:ascii="Linux Libertine G" w:hAnsi="Linux Libertine G"/>
          <w:lang w:val="en-US" w:eastAsia="fr-FR"/>
        </w:rPr>
        <w:t>(</w:t>
      </w:r>
      <w:bookmarkStart w:id="24" w:name="__Fieldmark__622_2850990750"/>
      <w:r>
        <w:rPr>
          <w:rFonts w:cs="Linux Libertine G" w:ascii="Linux Libertine G" w:hAnsi="Linux Libertine G"/>
          <w:lang w:val="en-US" w:eastAsia="fr-FR"/>
        </w:rPr>
        <w:t>J</w:t>
      </w:r>
      <w:bookmarkStart w:id="25" w:name="__Fieldmark__606_282753565"/>
      <w:r>
        <w:rPr>
          <w:rFonts w:cs="Linux Libertine G" w:ascii="Linux Libertine G" w:hAnsi="Linux Libertine G"/>
          <w:lang w:val="en-US" w:eastAsia="fr-FR"/>
        </w:rPr>
        <w:t>e</w:t>
      </w:r>
      <w:bookmarkStart w:id="26" w:name="__Fieldmark__662_2426741205"/>
      <w:r>
        <w:rPr>
          <w:rFonts w:cs="Linux Libertine G" w:ascii="Linux Libertine G" w:hAnsi="Linux Libertine G"/>
          <w:lang w:val="en-US" w:eastAsia="fr-FR"/>
        </w:rPr>
        <w:t>on, Croft, and Lee 2006)</w:t>
      </w:r>
      <w:r>
        <w:rPr/>
      </w:r>
      <w:r>
        <w:rPr/>
        <w:fldChar w:fldCharType="end"/>
      </w:r>
      <w:bookmarkEnd w:id="23"/>
      <w:bookmarkEnd w:id="24"/>
      <w:bookmarkEnd w:id="25"/>
      <w:bookmarkEnd w:id="26"/>
      <w:r>
        <w:rPr>
          <w:rFonts w:cs="Linux Libertine G" w:ascii="Linux Libertine G" w:hAnsi="Linux Libertine G"/>
          <w:lang w:val="en-US" w:eastAsia="fr-FR"/>
        </w:rPr>
        <w:t xml:space="preserve">. </w:t>
      </w:r>
      <w:r>
        <w:rPr>
          <w:rFonts w:cs="Linux Libertine G" w:ascii="Linux Libertine G" w:hAnsi="Linux Libertine G"/>
          <w:lang w:eastAsia="fr-FR"/>
        </w:rPr>
        <w:t>En d’autres termes, les données des FAQ sont en général de bonne qualité et peuvent être utilisées en vu de constituer un corpus pouvant servir</w:t>
      </w:r>
      <w:del w:id="22" w:author="Auteur inconnu" w:date="2019-04-12T10:33:11Z">
        <w:r>
          <w:rPr>
            <w:rFonts w:cs="Linux Libertine G" w:ascii="Linux Libertine G" w:hAnsi="Linux Libertine G"/>
            <w:lang w:eastAsia="fr-FR"/>
          </w:rPr>
          <w:delText>,</w:delText>
        </w:r>
      </w:del>
      <w:r>
        <w:rPr>
          <w:rFonts w:cs="Linux Libertine G" w:ascii="Linux Libertine G" w:hAnsi="Linux Libertine G"/>
          <w:lang w:eastAsia="fr-FR"/>
        </w:rPr>
        <w:t xml:space="preserve"> </w:t>
      </w:r>
      <w:del w:id="23" w:author="Auteur inconnu" w:date="2019-04-12T10:33:09Z">
        <w:r>
          <w:rPr>
            <w:rFonts w:cs="Linux Libertine G" w:ascii="Linux Libertine G" w:hAnsi="Linux Libertine G"/>
            <w:lang w:eastAsia="fr-FR"/>
          </w:rPr>
          <w:delText xml:space="preserve">pourquoi pas, </w:delText>
        </w:r>
      </w:del>
      <w:r>
        <w:rPr>
          <w:rFonts w:cs="Linux Libertine G" w:ascii="Linux Libertine G" w:hAnsi="Linux Libertine G"/>
          <w:lang w:eastAsia="fr-FR"/>
        </w:rPr>
        <w:t xml:space="preserve">à un système QR. </w:t>
      </w:r>
      <w:r>
        <w:rPr>
          <w:rFonts w:cs="Linux Libertine G" w:ascii="Linux Libertine G" w:hAnsi="Linux Libertine G"/>
          <w:lang w:val="en-US" w:eastAsia="fr-FR"/>
        </w:rPr>
        <w:t xml:space="preserve">Pour résumer « The idea behind a FAQ  is to record the consensus of opinion among a group on some common question and make that answer available, particularly to newcomers who may otherwise ask the same questions again and again. » </w:t>
      </w:r>
      <w:r>
        <w:fldChar w:fldCharType="begin"/>
      </w:r>
      <w:r>
        <w:rPr/>
        <w:instrText>ADDIN CSL_CITATION {"citationItems":[{"id":"ITEM-1","itemData":{"author":[{"dropping-particle":"","family":"Burke","given":"Robin D","non-dropping-particle":"","parse-names":false,"suffix":""},{"dropping-particle":"","family":"Hammond","given":"Kristian J","non-dropping-particle":"","parse-names":false,"suffix":""},{"dropping-particle":"","family":"Kulyukin","given":"Vladimir","non-dropping-particle":"","parse-names":false,"suffix":""},{"dropping-particle":"","family":"Lytinen","given":"Steven L","non-dropping-particle":"","parse-names":false,"suffix":""},{"dropping-particle":"","family":"Tomuro","given":"Noriko","non-dropping-particle":"","parse-names":false,"suffix":""},{"dropping-particle":"","family":"Scott Schoenberg","given":"S","non-dropping-particle":"","parse-names":false,"suffix":""}],"container-title":"AI Magazine","id":"ITEM-1","issue":"2","issued":{"date-parts":[["1997"]]},"page":"57-66","title":"Frequently-Asked Question Files: Experiences with the FAQ Finder System","type":"article-journal","volume":"18"},"uris":["http://www.mendeley.com/documents/?uuid=eb701e48-f233-4d04-8c9f-c9407805370b"]}],"mendeley":{"formattedCitation":"(Burke et al. 1997)","plainTextFormattedCitation":"(Burke et al. 1997)","previouslyFormattedCitation":"(Burke et al. 1997)"},"properties":{"noteIndex":0},"schema":"https://github.com/citation-style-language/schema/raw/master/csl-citation.json"}</w:instrText>
      </w:r>
      <w:r>
        <w:rPr/>
        <w:fldChar w:fldCharType="separate"/>
      </w:r>
      <w:bookmarkStart w:id="27" w:name="__Fieldmark__663_1112266312"/>
      <w:r>
        <w:rPr/>
      </w:r>
      <w:r>
        <w:rPr>
          <w:rFonts w:cs="Linux Libertine G" w:ascii="Linux Libertine G" w:hAnsi="Linux Libertine G"/>
          <w:lang w:eastAsia="fr-FR"/>
        </w:rPr>
        <w:t>(</w:t>
      </w:r>
      <w:bookmarkStart w:id="28" w:name="__Fieldmark__639_2850990750"/>
      <w:r>
        <w:rPr>
          <w:rFonts w:cs="Linux Libertine G" w:ascii="Linux Libertine G" w:hAnsi="Linux Libertine G"/>
          <w:lang w:eastAsia="fr-FR"/>
        </w:rPr>
        <w:t>B</w:t>
      </w:r>
      <w:bookmarkStart w:id="29" w:name="__Fieldmark__619_282753565"/>
      <w:r>
        <w:rPr>
          <w:rFonts w:cs="Linux Libertine G" w:ascii="Linux Libertine G" w:hAnsi="Linux Libertine G"/>
          <w:lang w:eastAsia="fr-FR"/>
        </w:rPr>
        <w:t>u</w:t>
      </w:r>
      <w:bookmarkStart w:id="30" w:name="__Fieldmark__672_2426741205"/>
      <w:r>
        <w:rPr>
          <w:rFonts w:cs="Linux Libertine G" w:ascii="Linux Libertine G" w:hAnsi="Linux Libertine G"/>
          <w:lang w:eastAsia="fr-FR"/>
        </w:rPr>
        <w:t>rke et al. 1997)</w:t>
      </w:r>
      <w:r>
        <w:rPr/>
      </w:r>
      <w:r>
        <w:rPr/>
        <w:fldChar w:fldCharType="end"/>
      </w:r>
      <w:bookmarkEnd w:id="27"/>
      <w:bookmarkEnd w:id="28"/>
      <w:bookmarkEnd w:id="29"/>
      <w:bookmarkEnd w:id="30"/>
      <w:r>
        <w:rPr>
          <w:rFonts w:cs="Linux Libertine G" w:ascii="Linux Libertine G" w:hAnsi="Linux Libertine G"/>
          <w:lang w:eastAsia="fr-FR"/>
        </w:rPr>
        <w:t xml:space="preserve">.  Cette assertion nous permet aussi de comprendre la problématique des FAQ, qui réside dans le fait que, la plupart du temps, les utilisateurs, </w:t>
      </w:r>
      <w:ins w:id="24" w:author="Auteur inconnu" w:date="2019-04-12T10:34:59Z">
        <w:r>
          <w:rPr>
            <w:rFonts w:cs="Linux Libertine G" w:ascii="Linux Libertine G" w:hAnsi="Linux Libertine G"/>
            <w:lang w:eastAsia="fr-FR"/>
          </w:rPr>
          <w:t xml:space="preserve">et </w:t>
        </w:r>
      </w:ins>
      <w:r>
        <w:rPr>
          <w:rFonts w:cs="Linux Libertine G" w:ascii="Linux Libertine G" w:hAnsi="Linux Libertine G"/>
          <w:lang w:eastAsia="fr-FR"/>
        </w:rPr>
        <w:t xml:space="preserve">en particulier les nouveaux utilisateurs, ne prennent pas </w:t>
      </w:r>
      <w:del w:id="25" w:author="Auteur inconnu" w:date="2019-04-12T10:35:11Z">
        <w:r>
          <w:rPr>
            <w:rFonts w:cs="Linux Libertine G" w:ascii="Linux Libertine G" w:hAnsi="Linux Libertine G"/>
            <w:lang w:eastAsia="fr-FR"/>
          </w:rPr>
          <w:delText>la peine</w:delText>
        </w:r>
      </w:del>
      <w:ins w:id="26" w:author="Auteur inconnu" w:date="2019-04-12T10:35:11Z">
        <w:r>
          <w:rPr>
            <w:rFonts w:cs="Linux Libertine G" w:ascii="Linux Libertine G" w:hAnsi="Linux Libertine G"/>
            <w:lang w:eastAsia="fr-FR"/>
          </w:rPr>
          <w:t>le temps</w:t>
        </w:r>
      </w:ins>
      <w:r>
        <w:rPr>
          <w:rFonts w:cs="Linux Libertine G" w:ascii="Linux Libertine G" w:hAnsi="Linux Libertine G"/>
          <w:lang w:eastAsia="fr-FR"/>
        </w:rPr>
        <w:t xml:space="preserve"> de les explorer et préfère</w:t>
      </w:r>
      <w:ins w:id="27" w:author="Auteur inconnu" w:date="2019-04-12T10:35:04Z">
        <w:r>
          <w:rPr>
            <w:rFonts w:cs="Linux Libertine G" w:ascii="Linux Libertine G" w:hAnsi="Linux Libertine G"/>
            <w:lang w:eastAsia="fr-FR"/>
          </w:rPr>
          <w:t>nt</w:t>
        </w:r>
      </w:ins>
      <w:r>
        <w:rPr>
          <w:rFonts w:cs="Linux Libertine G" w:ascii="Linux Libertine G" w:hAnsi="Linux Libertine G"/>
          <w:lang w:eastAsia="fr-FR"/>
        </w:rPr>
        <w:t xml:space="preserve"> obtenir la réponse à leurs questions par d’autres moyen</w:t>
      </w:r>
      <w:ins w:id="28" w:author="Auteur inconnu" w:date="2019-04-12T10:35:25Z">
        <w:r>
          <w:rPr>
            <w:rFonts w:cs="Linux Libertine G" w:ascii="Linux Libertine G" w:hAnsi="Linux Libertine G"/>
            <w:lang w:eastAsia="fr-FR"/>
          </w:rPr>
          <w:t>s</w:t>
        </w:r>
      </w:ins>
      <w:r>
        <w:rPr>
          <w:rFonts w:cs="Linux Libertine G" w:ascii="Linux Libertine G" w:hAnsi="Linux Libertine G"/>
          <w:lang w:eastAsia="fr-FR"/>
        </w:rPr>
        <w:t xml:space="preserve"> (par exemple </w:t>
      </w:r>
      <w:del w:id="29" w:author="Auteur inconnu" w:date="2019-04-12T10:36:04Z">
        <w:r>
          <w:rPr>
            <w:rFonts w:cs="Linux Libertine G" w:ascii="Linux Libertine G" w:hAnsi="Linux Libertine G"/>
            <w:lang w:eastAsia="fr-FR"/>
          </w:rPr>
          <w:delText xml:space="preserve">par </w:delText>
        </w:r>
      </w:del>
      <w:del w:id="30" w:author="Auteur inconnu" w:date="2019-04-12T10:35:53Z">
        <w:r>
          <w:rPr>
            <w:rFonts w:cs="Linux Libertine G" w:ascii="Linux Libertine G" w:hAnsi="Linux Libertine G"/>
            <w:lang w:eastAsia="fr-FR"/>
          </w:rPr>
          <w:delText>e-mail ou bien</w:delText>
        </w:r>
      </w:del>
      <w:ins w:id="31" w:author="Auteur inconnu" w:date="2019-04-12T10:35:53Z">
        <w:r>
          <w:rPr>
            <w:rFonts w:cs="Linux Libertine G" w:ascii="Linux Libertine G" w:hAnsi="Linux Libertine G"/>
            <w:lang w:eastAsia="fr-FR"/>
          </w:rPr>
          <w:t>en contactant</w:t>
        </w:r>
      </w:ins>
      <w:r>
        <w:rPr>
          <w:rFonts w:cs="Linux Libertine G" w:ascii="Linux Libertine G" w:hAnsi="Linux Libertine G"/>
          <w:lang w:eastAsia="fr-FR"/>
        </w:rPr>
        <w:t xml:space="preserve"> directement </w:t>
      </w:r>
      <w:del w:id="32" w:author="Auteur inconnu" w:date="2019-04-12T10:36:09Z">
        <w:r>
          <w:rPr>
            <w:rFonts w:cs="Linux Libertine G" w:ascii="Linux Libertine G" w:hAnsi="Linux Libertine G"/>
            <w:lang w:eastAsia="fr-FR"/>
          </w:rPr>
          <w:delText>par téléphone</w:delText>
        </w:r>
      </w:del>
      <w:ins w:id="33" w:author="Auteur inconnu" w:date="2019-04-12T10:36:09Z">
        <w:r>
          <w:rPr>
            <w:rFonts w:cs="Linux Libertine G" w:ascii="Linux Libertine G" w:hAnsi="Linux Libertine G"/>
            <w:lang w:eastAsia="fr-FR"/>
          </w:rPr>
          <w:t>l’organisme our les personnes compétentes</w:t>
        </w:r>
      </w:ins>
      <w:r>
        <w:rPr>
          <w:rFonts w:cs="Linux Libertine G" w:ascii="Linux Libertine G" w:hAnsi="Linux Libertine G"/>
          <w:lang w:eastAsia="fr-FR"/>
        </w:rPr>
        <w:t xml:space="preserve">). </w:t>
      </w:r>
    </w:p>
    <w:p>
      <w:pPr>
        <w:pStyle w:val="Titre2"/>
        <w:numPr>
          <w:ilvl w:val="0"/>
          <w:numId w:val="3"/>
        </w:numPr>
        <w:rPr/>
      </w:pPr>
      <w:bookmarkStart w:id="31" w:name="_Toc5816013"/>
      <w:r>
        <w:rPr>
          <w:rFonts w:cs="Linux Libertine G" w:ascii="Linux Libertine G" w:hAnsi="Linux Libertine G"/>
          <w:lang w:eastAsia="fr-FR"/>
        </w:rPr>
        <w:t>Problématique et objectifs</w:t>
      </w:r>
      <w:del w:id="34" w:author="Auteur inconnu" w:date="2019-04-12T10:36:29Z">
        <w:bookmarkEnd w:id="31"/>
        <w:r>
          <w:rPr>
            <w:rFonts w:cs="Linux Libertine G" w:ascii="Linux Libertine G" w:hAnsi="Linux Libertine G"/>
            <w:lang w:eastAsia="fr-FR"/>
          </w:rPr>
          <w:delText>.</w:delText>
        </w:r>
      </w:del>
    </w:p>
    <w:p>
      <w:pPr>
        <w:pStyle w:val="Normal"/>
        <w:ind w:left="142" w:firstLine="360"/>
        <w:rPr>
          <w:rFonts w:ascii="Linux Libertine G" w:hAnsi="Linux Libertine G" w:cs="Linux Libertine G"/>
          <w:lang w:eastAsia="fr-FR"/>
        </w:rPr>
      </w:pPr>
      <w:r>
        <w:rPr>
          <w:rFonts w:cs="Linux Libertine G" w:ascii="Linux Libertine G" w:hAnsi="Linux Libertine G"/>
          <w:lang w:eastAsia="fr-FR"/>
        </w:rPr>
        <w:t xml:space="preserve">Dans le contexte des systèmes de question-réponse et des FAQ, notre problématique s’articule autour du </w:t>
      </w:r>
      <w:r>
        <w:rPr>
          <w:rFonts w:cs="Linux Libertine G" w:ascii="Linux Libertine G" w:hAnsi="Linux Libertine G"/>
          <w:i/>
          <w:lang w:eastAsia="fr-FR"/>
        </w:rPr>
        <w:t>sentence pair matching</w:t>
      </w:r>
      <w:r>
        <w:rPr>
          <w:rFonts w:cs="Linux Libertine G" w:ascii="Linux Libertine G" w:hAnsi="Linux Libertine G"/>
          <w:lang w:eastAsia="fr-FR"/>
        </w:rPr>
        <w:t>, c’est-à-dire l’appariement question utilisateur – question FAQ. En d’autres termes, il s’agit de laisser à l’utilisateur la liberté de poser à un système une question en langage naturel. Ledit système va rechercher dans sa base de données composée de questions posées dans des FAQ la question la plus similaire à la requête de l’utilisateur. Le système lui renverra ensuite la réponse correspondante.</w:t>
      </w:r>
    </w:p>
    <w:p>
      <w:pPr>
        <w:pStyle w:val="Normal"/>
        <w:ind w:left="142" w:firstLine="218"/>
        <w:rPr>
          <w:rFonts w:ascii="Linux Libertine G" w:hAnsi="Linux Libertine G" w:cs="Linux Libertine G"/>
          <w:lang w:eastAsia="fr-FR"/>
        </w:rPr>
      </w:pPr>
      <w:r>
        <w:rPr>
          <w:rFonts w:cs="Linux Libertine G" w:ascii="Linux Libertine G" w:hAnsi="Linux Libertine G"/>
          <w:lang w:eastAsia="fr-FR"/>
        </w:rPr>
        <w:t>Notre objectif final est d’implémenter un système de question-réponse à destination de l’Etablissement Français du Sang. Ce système devra répondre aux questions des usagers, donneurs potentiels. Nous considérons que les questions seront posées sous formes écrites en langue naturelle dans une interface dédiée. Nous supposons que les utilisateurs du système QR n’auront pas de connaissances préalables ou particulières dans le domaine médical. Ainsi, les réponses du système devront être vulgarisées afin d’être accessible</w:t>
      </w:r>
      <w:ins w:id="35" w:author="Auteur inconnu" w:date="2019-04-12T10:38:38Z">
        <w:r>
          <w:rPr>
            <w:rFonts w:cs="Linux Libertine G" w:ascii="Linux Libertine G" w:hAnsi="Linux Libertine G"/>
            <w:lang w:eastAsia="fr-FR"/>
          </w:rPr>
          <w:t>s</w:t>
        </w:r>
      </w:ins>
      <w:r>
        <w:rPr>
          <w:rFonts w:cs="Linux Libertine G" w:ascii="Linux Libertine G" w:hAnsi="Linux Libertine G"/>
          <w:lang w:eastAsia="fr-FR"/>
        </w:rPr>
        <w:t xml:space="preserve"> pour un large public. C’est ce principe de vulgarisation qui fait la force des FAQ puisqu’il s’agit, à la base, de questions posées par des utilisateurs lambdas que des experts ont quelque peu formaté</w:t>
      </w:r>
      <w:ins w:id="36" w:author="Auteur inconnu" w:date="2019-04-12T10:38:53Z">
        <w:r>
          <w:rPr>
            <w:rFonts w:cs="Linux Libertine G" w:ascii="Linux Libertine G" w:hAnsi="Linux Libertine G"/>
            <w:lang w:eastAsia="fr-FR"/>
          </w:rPr>
          <w:t>es</w:t>
        </w:r>
      </w:ins>
      <w:r>
        <w:rPr>
          <w:rFonts w:cs="Linux Libertine G" w:ascii="Linux Libertine G" w:hAnsi="Linux Libertine G"/>
          <w:lang w:eastAsia="fr-FR"/>
        </w:rPr>
        <w:t xml:space="preserve"> puis auxquelles ils ont répondu. </w:t>
      </w:r>
    </w:p>
    <w:p>
      <w:pPr>
        <w:pStyle w:val="Titre2"/>
        <w:numPr>
          <w:ilvl w:val="0"/>
          <w:numId w:val="3"/>
        </w:numPr>
        <w:rPr/>
      </w:pPr>
      <w:bookmarkStart w:id="32" w:name="_Toc5816014"/>
      <w:r>
        <w:rPr>
          <w:rFonts w:cs="Linux Libertine G" w:ascii="Linux Libertine G" w:hAnsi="Linux Libertine G"/>
          <w:lang w:eastAsia="fr-FR"/>
        </w:rPr>
        <w:t>Etat de l’art</w:t>
      </w:r>
      <w:del w:id="37" w:author="Auteur inconnu" w:date="2019-04-12T10:39:36Z">
        <w:bookmarkEnd w:id="32"/>
        <w:r>
          <w:rPr>
            <w:rFonts w:cs="Linux Libertine G" w:ascii="Linux Libertine G" w:hAnsi="Linux Libertine G"/>
            <w:lang w:eastAsia="fr-FR"/>
          </w:rPr>
          <w:delText xml:space="preserve"> : </w:delText>
        </w:r>
      </w:del>
    </w:p>
    <w:p>
      <w:pPr>
        <w:pStyle w:val="Titre4"/>
        <w:numPr>
          <w:ilvl w:val="0"/>
          <w:numId w:val="5"/>
        </w:numPr>
        <w:ind w:left="714" w:hanging="357"/>
        <w:rPr>
          <w:rFonts w:ascii="Linux Libertine G" w:hAnsi="Linux Libertine G" w:cs="Linux Libertine G"/>
        </w:rPr>
      </w:pPr>
      <w:bookmarkStart w:id="33" w:name="_Toc5816015"/>
      <w:r>
        <w:rPr>
          <w:rFonts w:cs="Linux Libertine G" w:ascii="Linux Libertine G" w:hAnsi="Linux Libertine G"/>
        </w:rPr>
        <w:t>SQR dans le domaine de la santé.</w:t>
      </w:r>
      <w:bookmarkEnd w:id="33"/>
      <w:r>
        <w:rPr>
          <w:rFonts w:cs="Linux Libertine G" w:ascii="Linux Libertine G" w:hAnsi="Linux Libertine G"/>
        </w:rPr>
        <w:t xml:space="preserve"> </w:t>
      </w:r>
    </w:p>
    <w:p>
      <w:pPr>
        <w:pStyle w:val="Normal"/>
        <w:spacing w:before="0" w:after="240"/>
        <w:ind w:firstLine="502"/>
        <w:rPr/>
      </w:pPr>
      <w:r>
        <w:rPr>
          <w:rFonts w:cs="Linux Libertine G" w:ascii="Linux Libertine G" w:hAnsi="Linux Libertine G"/>
          <w:lang w:eastAsia="fr-FR"/>
        </w:rPr>
        <w:t>Quand il s’agit de rechercher des informations dans le domaine médical,</w:t>
      </w:r>
      <w:ins w:id="38" w:author="Auteur inconnu" w:date="2019-04-12T10:42:58Z">
        <w:r>
          <w:rPr>
            <w:rFonts w:cs="Linux Libertine G" w:ascii="Linux Libertine G" w:hAnsi="Linux Libertine G"/>
            <w:lang w:eastAsia="fr-FR"/>
          </w:rPr>
          <w:t xml:space="preserve"> les informations</w:t>
        </w:r>
      </w:ins>
      <w:ins w:id="39" w:author="Auteur inconnu" w:date="2019-04-12T10:43:00Z">
        <w:r>
          <w:rPr>
            <w:rFonts w:cs="Linux Libertine G" w:ascii="Linux Libertine G" w:hAnsi="Linux Libertine G"/>
            <w:lang w:eastAsia="fr-FR"/>
          </w:rPr>
          <w:t xml:space="preserve"> sur</w:t>
        </w:r>
      </w:ins>
      <w:r>
        <w:rPr>
          <w:rFonts w:cs="Linux Libertine G" w:ascii="Linux Libertine G" w:hAnsi="Linux Libertine G"/>
          <w:lang w:eastAsia="fr-FR"/>
        </w:rPr>
        <w:t xml:space="preserve"> internet doi</w:t>
      </w:r>
      <w:ins w:id="40" w:author="Auteur inconnu" w:date="2019-04-12T10:43:03Z">
        <w:r>
          <w:rPr>
            <w:rFonts w:cs="Linux Libertine G" w:ascii="Linux Libertine G" w:hAnsi="Linux Libertine G"/>
            <w:lang w:eastAsia="fr-FR"/>
          </w:rPr>
          <w:t>ven</w:t>
        </w:r>
      </w:ins>
      <w:r>
        <w:rPr>
          <w:rFonts w:cs="Linux Libertine G" w:ascii="Linux Libertine G" w:hAnsi="Linux Libertine G"/>
          <w:lang w:eastAsia="fr-FR"/>
        </w:rPr>
        <w:t>t être utilisé</w:t>
      </w:r>
      <w:ins w:id="41" w:author="Auteur inconnu" w:date="2019-04-12T10:43:05Z">
        <w:r>
          <w:rPr>
            <w:rFonts w:cs="Linux Libertine G" w:ascii="Linux Libertine G" w:hAnsi="Linux Libertine G"/>
            <w:lang w:eastAsia="fr-FR"/>
          </w:rPr>
          <w:t>es</w:t>
        </w:r>
      </w:ins>
      <w:r>
        <w:rPr>
          <w:rFonts w:cs="Linux Libertine G" w:ascii="Linux Libertine G" w:hAnsi="Linux Libertine G"/>
          <w:lang w:eastAsia="fr-FR"/>
        </w:rPr>
        <w:t xml:space="preserve"> avec précaution. En effet, l’utilisateur lambda n’est la plupart du temps pas à même de juger de la pertinence et de la fiabilité des informations médicales qu’il peut trouver en ligne. C’est sur cette problématique que la fondation suisse </w:t>
      </w:r>
      <w:r>
        <w:rPr>
          <w:rFonts w:cs="Linux Libertine G" w:ascii="Linux Libertine G" w:hAnsi="Linux Libertine G"/>
          <w:i/>
          <w:lang w:eastAsia="fr-FR"/>
        </w:rPr>
        <w:t>Health on the Net Foundation</w:t>
      </w:r>
      <w:r>
        <w:rPr>
          <w:rStyle w:val="Ancredenotedebasdepage"/>
          <w:rStyle w:val="Ancredenotedebasdepage"/>
          <w:rFonts w:cs="Linux Libertine G" w:ascii="Linux Libertine G" w:hAnsi="Linux Libertine G"/>
          <w:i/>
          <w:lang w:eastAsia="fr-FR"/>
        </w:rPr>
        <w:footnoteReference w:id="2"/>
      </w:r>
      <w:r>
        <w:rPr>
          <w:rFonts w:cs="Linux Libertine G" w:ascii="Linux Libertine G" w:hAnsi="Linux Libertine G"/>
          <w:lang w:eastAsia="fr-FR"/>
        </w:rPr>
        <w:t xml:space="preserve"> s’est penchée. </w:t>
      </w:r>
      <w:r>
        <w:fldChar w:fldCharType="begin"/>
      </w:r>
      <w:r>
        <w:rPr/>
        <w:instrText>ADDIN CSL_CITATION {"citationItems":[{"id":"ITEM-1","itemData":{"DOI":"10.3233/978-1-58603-864-9-407","ISBN":"0926-9630 (Print)\\r0926-9630 (Linking)","ISSN":"0926-9630","PMID":"18487765","abstract":"Many attempts have been made in the QA domain but no system applicable to the field of health is currently available on the Internet. This paper describes a bilingual French/English question answering system adapted to the health domain and more particularly the detection of the question's model. Indeed, the Question Analyzer module for identifying the question's model has a greater effect on the rest of the QA system. Our original hypothesis for the QA is that a question can be defined by two criteria: type of answer expected and medical type. These two must appear in the step of detection of the model in order to better define the type of question and thus, the corresponding answer. For this, questions were searched on the Internet and then given to experts in order to obtain classifications according to criteria such as type of question and type of medical context as mentioned above. In addition, tests of supervised and non-supervised classification were made to determine features of questions. The result of this first step was that algorithms of classification were chosen. The results obtained showed that categorizers giving the best results were the SVM. Currently, for a set of 100 questions, 84 are well categorized in English and 68 in French according to the type of answer expected. This figures fall to less than 50% for the medical type. Evaluations have showed that the system was good to identify the type of answer expected and could be enhanced for the medical type. It leads us to use an external source of knowledge: UMLS. A future improvement will be the usage of UMLS semantic network to better categorize a query according to the medical domain.","author":[{"dropping-particle":"","family":"Cruchet","given":"Sarah","non-dropping-particle":"","parse-names":false,"suffix":""},{"dropping-particle":"","family":"Gaudinat","given":"Arnaud","non-dropping-particle":"","parse-names":false,"suffix":""},{"dropping-particle":"","family":"Boyer","given":"Célia","non-dropping-particle":"","parse-names":false,"suffix":""}],"container-title":"Studies in health technology and informatics","id":"ITEM-1","issue":"February","issued":{"date-parts":[["2008"]]},"page":"407-412","title":"Supervised approach to recognize question type in a QA system for health.","type":"article-journal","volume":"136"},"uris":["http://www.mendeley.com/documents/?uuid=1c1caa1a-11ce-4830-8dfa-ae1588f0456a"]}],"mendeley":{"formattedCitation":"(Cruchet, Gaudinat, and Boyer 2008)","plainTextFormattedCitation":"(Cruchet, Gaudinat, and Boyer 2008)","previouslyFormattedCitation":"(Cruchet, Gaudinat, and Boyer 2008)"},"properties":{"noteIndex":0},"schema":"https://github.com/citation-style-language/schema/raw/master/csl-citation.json"}</w:instrText>
      </w:r>
      <w:r>
        <w:rPr/>
        <w:fldChar w:fldCharType="separate"/>
      </w:r>
      <w:bookmarkStart w:id="34" w:name="__Fieldmark__737_1112266312"/>
      <w:r>
        <w:rPr/>
      </w:r>
      <w:r>
        <w:rPr>
          <w:rFonts w:cs="Linux Libertine G" w:ascii="Linux Libertine G" w:hAnsi="Linux Libertine G"/>
          <w:lang w:eastAsia="fr-FR"/>
        </w:rPr>
        <w:t>(Cruchet, Gaudinat, and Boyer 2008)</w:t>
      </w:r>
      <w:bookmarkStart w:id="35" w:name="__Fieldmark__744_2426741205"/>
      <w:bookmarkStart w:id="36" w:name="__Fieldmark__684_282753565"/>
      <w:bookmarkStart w:id="37" w:name="__Fieldmark__707_2850990750"/>
      <w:bookmarkEnd w:id="35"/>
      <w:bookmarkEnd w:id="36"/>
      <w:bookmarkEnd w:id="37"/>
      <w:r>
        <w:rPr/>
      </w:r>
      <w:r>
        <w:rPr/>
        <w:fldChar w:fldCharType="end"/>
      </w:r>
      <w:bookmarkEnd w:id="34"/>
      <w:r>
        <w:rPr>
          <w:rFonts w:cs="Linux Libertine G" w:ascii="Linux Libertine G" w:hAnsi="Linux Libertine G"/>
          <w:lang w:eastAsia="fr-FR"/>
        </w:rPr>
        <w:t xml:space="preserve"> développent un SQR dans ce domaine. Leur hypothèse est qu’une question sur le thème de la santé est caractérisée par son type médical (symptômes, traitement, causes etc) et par le type de réponse attendu (booléenne, causale, spatiale etc). Le corpus utilisé est</w:t>
      </w:r>
      <w:ins w:id="42" w:author="Auteur inconnu" w:date="2019-04-12T10:48:39Z">
        <w:r>
          <w:rPr>
            <w:rFonts w:cs="Linux Libertine G" w:ascii="Linux Libertine G" w:hAnsi="Linux Libertine G"/>
            <w:lang w:eastAsia="fr-FR"/>
          </w:rPr>
          <w:t xml:space="preserve"> composé d’</w:t>
        </w:r>
      </w:ins>
      <w:del w:id="43" w:author="Auteur inconnu" w:date="2019-04-12T10:48:42Z">
        <w:r>
          <w:rPr>
            <w:rFonts w:cs="Linux Libertine G" w:ascii="Linux Libertine G" w:hAnsi="Linux Libertine G"/>
            <w:lang w:eastAsia="fr-FR"/>
          </w:rPr>
          <w:delText xml:space="preserve"> </w:delText>
        </w:r>
      </w:del>
      <w:r>
        <w:rPr>
          <w:rFonts w:cs="Linux Libertine G" w:ascii="Linux Libertine G" w:hAnsi="Linux Libertine G"/>
          <w:lang w:eastAsia="fr-FR"/>
        </w:rPr>
        <w:t>une centaine de questions collectées via des FAQ (</w:t>
      </w:r>
      <w:r>
        <w:rPr>
          <w:rFonts w:cs="Linux Libertine G" w:ascii="Linux Libertine G" w:hAnsi="Linux Libertine G"/>
          <w:i/>
          <w:lang w:eastAsia="fr-FR"/>
        </w:rPr>
        <w:t>Frequently Asked Questions</w:t>
      </w:r>
      <w:r>
        <w:rPr>
          <w:rFonts w:cs="Linux Libertine G" w:ascii="Linux Libertine G" w:hAnsi="Linux Libertine G"/>
          <w:lang w:eastAsia="fr-FR"/>
        </w:rPr>
        <w:t xml:space="preserve">) de divers forums spécialisés dans la santé. Contrairement aux SQR déjà existants, les questions n’ont pas été analysées suivant un </w:t>
      </w:r>
      <w:r>
        <w:rPr>
          <w:rFonts w:cs="Linux Libertine G" w:ascii="Linux Libertine G" w:hAnsi="Linux Libertine G"/>
          <w:i/>
          <w:lang w:eastAsia="fr-FR"/>
        </w:rPr>
        <w:t>pattern-matching</w:t>
      </w:r>
      <w:r>
        <w:rPr>
          <w:rFonts w:cs="Linux Libertine G" w:ascii="Linux Libertine G" w:hAnsi="Linux Libertine G"/>
          <w:lang w:eastAsia="fr-FR"/>
        </w:rPr>
        <w:t xml:space="preserve"> mais par un apprentissage automatique supervisé, où des experts ont classifié une partie des questions pour créer le corpus d’entraînement. Aucune comparaison des deux méthodes n’est cependant faite ; </w:t>
      </w:r>
      <w:del w:id="44" w:author="Auteur inconnu" w:date="2019-04-12T10:50:53Z">
        <w:r>
          <w:rPr>
            <w:rFonts w:cs="Linux Libertine G" w:ascii="Linux Libertine G" w:hAnsi="Linux Libertine G"/>
            <w:lang w:eastAsia="fr-FR"/>
          </w:rPr>
          <w:delText>on ne sait</w:delText>
        </w:r>
      </w:del>
      <w:ins w:id="45" w:author="Auteur inconnu" w:date="2019-04-12T10:50:53Z">
        <w:r>
          <w:rPr>
            <w:rFonts w:cs="Linux Libertine G" w:ascii="Linux Libertine G" w:hAnsi="Linux Libertine G"/>
            <w:lang w:eastAsia="fr-FR"/>
          </w:rPr>
          <w:t>nous ne savons</w:t>
        </w:r>
      </w:ins>
      <w:r>
        <w:rPr>
          <w:rFonts w:cs="Linux Libertine G" w:ascii="Linux Libertine G" w:hAnsi="Linux Libertine G"/>
          <w:lang w:eastAsia="fr-FR"/>
        </w:rPr>
        <w:t xml:space="preserve"> donc pas pourquoi celle-ci a été privilégiée. Un problème majeur a également été rencontré : celui de la taille du corpus. Dans le corpus d’entraînement, certaines classes étaient fortement sous-représentées par rapport à d’autres, ce qui a faussé leur classification. </w:t>
      </w:r>
    </w:p>
    <w:p>
      <w:pPr>
        <w:pStyle w:val="Normal"/>
        <w:spacing w:before="0" w:after="240"/>
        <w:rPr/>
      </w:pPr>
      <w:r>
        <w:rPr>
          <w:rFonts w:cs="Linux Libertine G" w:ascii="Linux Libertine G" w:hAnsi="Linux Libertine G"/>
          <w:lang w:eastAsia="fr-FR"/>
        </w:rPr>
        <w:t xml:space="preserve">Une approche concernant la détection de questions similaire développée par </w:t>
      </w:r>
      <w:r>
        <w:fldChar w:fldCharType="begin"/>
      </w:r>
      <w:r>
        <w:rPr/>
        <w:instrText>ADDIN CSL_CITATION {"citationItems":[{"id":"ITEM-1","itemData":{"ISSN":"1942-597X","PMID":"28269825","abstract":"With the increasing heterogeneity and specialization of medical texts, automated question answering is becoming more and more challenging. In this context, answering a given medical question by retrieving similar questions that are already answered by human experts seems to be a promising solution. In this paper, we propose a new approach for the detection of similar questions based on Recognizing Question Entailment (RQE). In particular, we consider Frequently Asked Question (FAQs) as a valuable and widespread source of information. Our final goal is to automatically provide an existing answer if FAQ similar to a consumer health question exists. We evaluate our approach using consumer health questions received by the National Library of Medicine and FAQs collected from NIH websites. Our first results are promising and suggest the feasibility of our approach as a valuable complement to classic question answering approaches.","author":[{"dropping-particle":"Ben","family":"Abacha","given":"Asma","non-dropping-particle":"","parse-names":false,"suffix":""},{"dropping-particle":"","family":"Dina","given":"Demner-Fushman","non-dropping-particle":"","parse-names":false,"suffix":""}],"container-title":"AMIA ... Annual Symposium proceedings. AMIA Symposium","id":"ITEM-1","issue":"May","issued":{"date-parts":[["2016"]]},"page":"310-318","title":"Recognizing Question Entailment for Medical Question Answering.","type":"article-journal","volume":"2016"},"uris":["http://www.mendeley.com/documents/?uuid=c3263154-5619-4379-8a68-6c0c3fe24541"]}],"mendeley":{"formattedCitation":"(Abacha and Dina 2016)","plainTextFormattedCitation":"(Abacha and Dina 2016)","previouslyFormattedCitation":"(Abacha and Dina 2016)"},"properties":{"noteIndex":0},"schema":"https://github.com/citation-style-language/schema/raw/master/csl-citation.json"}</w:instrText>
      </w:r>
      <w:r>
        <w:rPr/>
        <w:fldChar w:fldCharType="separate"/>
      </w:r>
      <w:bookmarkStart w:id="38" w:name="__Fieldmark__762_1112266312"/>
      <w:r>
        <w:rPr/>
      </w:r>
      <w:r>
        <w:rPr>
          <w:rFonts w:cs="Linux Libertine G" w:ascii="Linux Libertine G" w:hAnsi="Linux Libertine G"/>
          <w:lang w:eastAsia="fr-FR"/>
        </w:rPr>
        <w:t>(</w:t>
      </w:r>
      <w:bookmarkStart w:id="39" w:name="__Fieldmark__729_2850990750"/>
      <w:r>
        <w:rPr>
          <w:rFonts w:cs="Linux Libertine G" w:ascii="Linux Libertine G" w:hAnsi="Linux Libertine G"/>
          <w:lang w:eastAsia="fr-FR"/>
        </w:rPr>
        <w:t>A</w:t>
      </w:r>
      <w:bookmarkStart w:id="40" w:name="__Fieldmark__704_282753565"/>
      <w:r>
        <w:rPr>
          <w:rFonts w:cs="Linux Libertine G" w:ascii="Linux Libertine G" w:hAnsi="Linux Libertine G"/>
          <w:lang w:eastAsia="fr-FR"/>
        </w:rPr>
        <w:t>b</w:t>
      </w:r>
      <w:bookmarkStart w:id="41" w:name="__Fieldmark__776_2426741205"/>
      <w:r>
        <w:rPr>
          <w:rFonts w:cs="Linux Libertine G" w:ascii="Linux Libertine G" w:hAnsi="Linux Libertine G"/>
          <w:lang w:eastAsia="fr-FR"/>
        </w:rPr>
        <w:t>acha and Dina 2016)</w:t>
      </w:r>
      <w:r>
        <w:rPr/>
      </w:r>
      <w:r>
        <w:rPr/>
        <w:fldChar w:fldCharType="end"/>
      </w:r>
      <w:bookmarkEnd w:id="38"/>
      <w:bookmarkEnd w:id="39"/>
      <w:bookmarkEnd w:id="40"/>
      <w:bookmarkEnd w:id="41"/>
      <w:r>
        <w:rPr>
          <w:rFonts w:cs="Linux Libertine G" w:ascii="Linux Libertine G" w:hAnsi="Linux Libertine G"/>
          <w:lang w:eastAsia="fr-FR"/>
        </w:rPr>
        <w:t xml:space="preserve"> repose sur la reconnaissance de </w:t>
      </w:r>
      <w:r>
        <w:rPr>
          <w:rFonts w:cs="Linux Libertine G" w:ascii="Linux Libertine G" w:hAnsi="Linux Libertine G"/>
          <w:i/>
          <w:lang w:eastAsia="fr-FR"/>
        </w:rPr>
        <w:t>text entailement</w:t>
      </w:r>
      <w:r>
        <w:rPr>
          <w:rFonts w:cs="Linux Libertine G" w:ascii="Linux Libertine G" w:hAnsi="Linux Libertine G"/>
          <w:lang w:eastAsia="fr-FR"/>
        </w:rPr>
        <w:t>, c’est-à-dire de la relation directe entre deux segments de texte</w:t>
      </w:r>
      <w:del w:id="46" w:author="Auteur inconnu" w:date="2019-04-12T10:53:09Z">
        <w:r>
          <w:rPr>
            <w:rFonts w:cs="Linux Libertine G" w:ascii="Linux Libertine G" w:hAnsi="Linux Libertine G"/>
            <w:lang w:eastAsia="fr-FR"/>
          </w:rPr>
          <w:delText>s</w:delText>
        </w:r>
      </w:del>
      <w:r>
        <w:rPr>
          <w:rFonts w:cs="Linux Libertine G" w:ascii="Linux Libertine G" w:hAnsi="Linux Libertine G"/>
          <w:lang w:eastAsia="fr-FR"/>
        </w:rPr>
        <w:t xml:space="preserve"> dont le sens de l’un est contenu dans le sens de l’autre. </w:t>
      </w:r>
    </w:p>
    <w:p>
      <w:pPr>
        <w:pStyle w:val="Normal"/>
        <w:pBdr>
          <w:top w:val="single" w:sz="4" w:space="1" w:color="000000"/>
          <w:bottom w:val="single" w:sz="4" w:space="1" w:color="000000"/>
        </w:pBdr>
        <w:ind w:left="708" w:right="567" w:hanging="0"/>
        <w:rPr>
          <w:rFonts w:ascii="Linux Libertine G" w:hAnsi="Linux Libertine G" w:cs="Linux Libertine G"/>
          <w:lang w:eastAsia="fr-FR"/>
        </w:rPr>
      </w:pPr>
      <w:r>
        <w:rPr>
          <w:rFonts w:cs="Linux Libertine G" w:ascii="Linux Libertine G" w:hAnsi="Linux Libertine G"/>
          <w:lang w:eastAsia="fr-FR"/>
        </w:rPr>
        <w:t>Q1 (question d’un utilisateur) « A partir de quel âge est-ce que je peux donner mon sang ? »</w:t>
      </w:r>
    </w:p>
    <w:p>
      <w:pPr>
        <w:pStyle w:val="Normal"/>
        <w:pBdr>
          <w:top w:val="single" w:sz="4" w:space="1" w:color="000000"/>
          <w:bottom w:val="single" w:sz="4" w:space="1" w:color="000000"/>
        </w:pBdr>
        <w:ind w:left="708" w:right="567" w:hanging="0"/>
        <w:rPr>
          <w:rFonts w:ascii="Linux Libertine G" w:hAnsi="Linux Libertine G" w:cs="Linux Libertine G"/>
          <w:lang w:eastAsia="fr-FR"/>
        </w:rPr>
      </w:pPr>
      <w:r>
        <w:rPr>
          <w:rFonts w:cs="Linux Libertine G" w:ascii="Linux Libertine G" w:hAnsi="Linux Libertine G"/>
          <w:lang w:eastAsia="fr-FR"/>
        </w:rPr>
        <w:t>Q2 (FAQ) « Puis-je donner avant mes 18 ans ? »</w:t>
      </w:r>
    </w:p>
    <w:p>
      <w:pPr>
        <w:pStyle w:val="Normal"/>
        <w:pBdr>
          <w:top w:val="single" w:sz="4" w:space="1" w:color="000000"/>
          <w:bottom w:val="single" w:sz="4" w:space="1" w:color="000000"/>
        </w:pBdr>
        <w:spacing w:before="0" w:after="360"/>
        <w:ind w:left="708" w:right="567" w:hanging="0"/>
        <w:rPr>
          <w:rFonts w:ascii="Linux Libertine G" w:hAnsi="Linux Libertine G" w:cs="Linux Libertine G"/>
          <w:lang w:eastAsia="fr-FR"/>
        </w:rPr>
      </w:pPr>
      <w:r>
        <w:rPr>
          <w:rFonts w:cs="Linux Libertine G" w:ascii="Linux Libertine G" w:hAnsi="Linux Libertine G"/>
          <w:lang w:eastAsia="fr-FR"/>
        </w:rPr>
        <w:t>Q1 ↔ Q2.</w:t>
      </w:r>
    </w:p>
    <w:p>
      <w:pPr>
        <w:pStyle w:val="Normal"/>
        <w:rPr>
          <w:rFonts w:ascii="Linux Libertine G" w:hAnsi="Linux Libertine G" w:cs="Linux Libertine G"/>
          <w:lang w:eastAsia="fr-FR"/>
        </w:rPr>
      </w:pPr>
      <w:r>
        <w:rPr>
          <w:rFonts w:cs="Linux Libertine G" w:ascii="Linux Libertine G" w:hAnsi="Linux Libertine G"/>
          <w:lang w:eastAsia="fr-FR"/>
        </w:rPr>
        <w:t>Ce modèle de détection de la similarité est selon nous pertinente dans le sens où les questions posées par des utilisateurs dans des FAQ ou des forums sont rarement directes, peuvent être grammaticalement ou orthographiquement incorrectes et peuvent prendre plusieurs tournures différent</w:t>
      </w:r>
      <w:ins w:id="47" w:author="Auteur inconnu" w:date="2019-04-12T10:53:32Z">
        <w:r>
          <w:rPr>
            <w:rFonts w:cs="Linux Libertine G" w:ascii="Linux Libertine G" w:hAnsi="Linux Libertine G"/>
            <w:lang w:eastAsia="fr-FR"/>
          </w:rPr>
          <w:t>e</w:t>
        </w:r>
      </w:ins>
      <w:r>
        <w:rPr>
          <w:rFonts w:cs="Linux Libertine G" w:ascii="Linux Libertine G" w:hAnsi="Linux Libertine G"/>
          <w:lang w:eastAsia="fr-FR"/>
        </w:rPr>
        <w:t xml:space="preserve">s (« est-ce que », inversion sujet-verbe etc). </w:t>
      </w:r>
    </w:p>
    <w:p>
      <w:pPr>
        <w:pStyle w:val="Normal"/>
        <w:rPr>
          <w:rFonts w:ascii="Linux Libertine G" w:hAnsi="Linux Libertine G" w:cs="Linux Libertine G"/>
          <w:lang w:eastAsia="fr-FR"/>
        </w:rPr>
      </w:pPr>
      <w:r>
        <w:fldChar w:fldCharType="begin"/>
      </w:r>
      <w:r>
        <w:rPr/>
        <w:instrText>ADDIN CSL_CITATION {"citationItems":[{"id":"ITEM-1","itemData":{"DOI":"10.5167/uzh-19122","abstract":"There is a wealth of very useful information hidden in research papers\\nin the biomedical domain. However the access to such information\\nis often hindered by poor interfaces. To utilize these knowledge\\nsources in an optimal way, researches and clinicians need to be able\\nto retrieve answers about specific problem situations quickly and\\nwith high precision. In this contribution we describe current efforts\\naimed at adapting an existing Question Answering system to a new\\ndocument set, namely research papers in the genomics domain. The\\nsystem has been originally developed for another restricted domain,\\nhowever it has already proved its portability. Nevertheless, the\\nprocess is not painless, and the specific purpose of this paper is\\nto describe the problems encountered.","author":[{"dropping-particle":"","family":"Rinaldi","given":"Fabio","non-dropping-particle":"","parse-names":false,"suffix":""},{"dropping-particle":"","family":"Dowdall","given":"James","non-dropping-particle":"","parse-names":false,"suffix":""},{"dropping-particle":"","family":"Schneider","given":"Gerold","non-dropping-particle":"","parse-names":false,"suffix":""},{"dropping-particle":"","family":"Persidis","given":"Andreas","non-dropping-particle":"","parse-names":false,"suffix":""}],"container-title":"ACL 2004 Workshop on Question Answering in Restricted Domains","id":"ITEM-1","issue":"July","issued":{"date-parts":[["2004"]]},"page":"46-53","title":"Answering questions in the genomics domain","type":"article-journal"},"uris":["http://www.mendeley.com/documents/?uuid=2e23f2ac-c4be-4c7f-b284-47fdd9e8e208"]}],"mendeley":{"formattedCitation":"(Rinaldi et al. 2004)","plainTextFormattedCitation":"(Rinaldi et al. 2004)","previouslyFormattedCitation":"(Rinaldi et al. 2004)"},"properties":{"noteIndex":0},"schema":"https://github.com/citation-style-language/schema/raw/master/csl-citation.json"}</w:instrText>
      </w:r>
      <w:r>
        <w:rPr/>
        <w:fldChar w:fldCharType="separate"/>
      </w:r>
      <w:bookmarkStart w:id="42" w:name="__Fieldmark__787_1112266312"/>
      <w:r>
        <w:rPr/>
      </w:r>
      <w:r>
        <w:rPr>
          <w:rFonts w:cs="Linux Libertine G" w:ascii="Linux Libertine G" w:hAnsi="Linux Libertine G"/>
          <w:lang w:eastAsia="fr-FR"/>
        </w:rPr>
        <w:t>(</w:t>
      </w:r>
      <w:bookmarkStart w:id="43" w:name="__Fieldmark__750_2850990750"/>
      <w:r>
        <w:rPr>
          <w:rFonts w:cs="Linux Libertine G" w:ascii="Linux Libertine G" w:hAnsi="Linux Libertine G"/>
          <w:lang w:eastAsia="fr-FR"/>
        </w:rPr>
        <w:t>R</w:t>
      </w:r>
      <w:bookmarkStart w:id="44" w:name="__Fieldmark__721_282753565"/>
      <w:r>
        <w:rPr>
          <w:rFonts w:cs="Linux Libertine G" w:ascii="Linux Libertine G" w:hAnsi="Linux Libertine G"/>
          <w:lang w:eastAsia="fr-FR"/>
        </w:rPr>
        <w:t>i</w:t>
      </w:r>
      <w:bookmarkStart w:id="45" w:name="__Fieldmark__792_2426741205"/>
      <w:r>
        <w:rPr>
          <w:rFonts w:cs="Linux Libertine G" w:ascii="Linux Libertine G" w:hAnsi="Linux Libertine G"/>
          <w:lang w:eastAsia="fr-FR"/>
        </w:rPr>
        <w:t>naldi et al. 2004)</w:t>
      </w:r>
      <w:r>
        <w:rPr/>
      </w:r>
      <w:r>
        <w:rPr/>
        <w:fldChar w:fldCharType="end"/>
      </w:r>
      <w:bookmarkEnd w:id="42"/>
      <w:bookmarkEnd w:id="43"/>
      <w:bookmarkEnd w:id="44"/>
      <w:bookmarkEnd w:id="45"/>
      <w:r>
        <w:rPr>
          <w:rFonts w:cs="Linux Libertine G" w:ascii="Linux Libertine G" w:hAnsi="Linux Libertine G"/>
          <w:lang w:eastAsia="fr-FR"/>
        </w:rPr>
        <w:t xml:space="preserve"> ont</w:t>
      </w:r>
      <w:ins w:id="48" w:author="Auteur inconnu" w:date="2019-04-12T10:53:37Z">
        <w:r>
          <w:rPr>
            <w:rFonts w:cs="Linux Libertine G" w:ascii="Linux Libertine G" w:hAnsi="Linux Libertine G"/>
            <w:lang w:eastAsia="fr-FR"/>
          </w:rPr>
          <w:t>,</w:t>
        </w:r>
      </w:ins>
      <w:r>
        <w:rPr>
          <w:rFonts w:cs="Linux Libertine G" w:ascii="Linux Libertine G" w:hAnsi="Linux Libertine G"/>
          <w:lang w:eastAsia="fr-FR"/>
        </w:rPr>
        <w:t xml:space="preserve"> quant à eux</w:t>
      </w:r>
      <w:ins w:id="49" w:author="Auteur inconnu" w:date="2019-04-12T10:53:39Z">
        <w:r>
          <w:rPr>
            <w:rFonts w:cs="Linux Libertine G" w:ascii="Linux Libertine G" w:hAnsi="Linux Libertine G"/>
            <w:lang w:eastAsia="fr-FR"/>
          </w:rPr>
          <w:t>,</w:t>
        </w:r>
      </w:ins>
      <w:r>
        <w:rPr>
          <w:rFonts w:cs="Linux Libertine G" w:ascii="Linux Libertine G" w:hAnsi="Linux Libertine G"/>
          <w:lang w:eastAsia="fr-FR"/>
        </w:rPr>
        <w:t xml:space="preserve"> adapté un système QR déjà existant, à la base développé pour un domaine restreint, au domaine de la génomique. Leurs recherches mettent en lumière le problème de l’accès et de l’exploitation de données scientifiques, et notamment le fait qu’on ne puisse pas s’attendre à ce que les utilisateurs d’un SQR à domaine restreint soient à l’aise avec la terminologie du domaine en question. Ainsi, leur système ExtrAns est dédié aux systèmes restreints et possédant une terminologie conséquente. ExtrAns a pu être adapté au domaine de la génomique grâce à la collection et à l’analyse de documents traitant cette problématique. Le problème de la terminologie a pu être contourné grâce à l’annotation manuelle d’éléments terminologiques, permettant ainsi une analyse grammaticale correcte. Le domaine du don du sang étant lui aussi restreint, ces recherches vont nous permettre d’aborder (sinon de résoudre) le problème de la terminologie.</w:t>
      </w:r>
    </w:p>
    <w:p>
      <w:pPr>
        <w:pStyle w:val="Normal"/>
        <w:spacing w:before="0" w:after="0"/>
        <w:rPr/>
      </w:pPr>
      <w:r>
        <w:fldChar w:fldCharType="begin"/>
      </w:r>
      <w:r>
        <w:rPr/>
        <w:instrText>ADDIN CSL_CITATION {"citationItems":[{"id":"ITEM-1","itemData":{"DOI":"10.3115/1118958.1118968","abstract":"We describe our work in progress on natural language analysis in medical question answering in the context of a broader medical text-retrieval project. We analyze the limitations in the medical domain of the technologies that have been developed for general question answering systems, and describe an alternative approach whose organizing principle is the identification of semantic roles in both question and answer texts that correspond to the fields of PICO format.","author":[{"dropping-particle":"","family":"Niu","given":"Yun","non-dropping-particle":"","parse-names":false,"suffix":""},{"dropping-particle":"","family":"Hirst","given":"Graeme","non-dropping-particle":"","parse-names":false,"suffix":""},{"dropping-particle":"","family":"McArthur","given":"Gregory","non-dropping-particle":"","parse-names":false,"suffix":""},{"dropping-particle":"","family":"Rodriguez-Gianolli","given":"Patricia","non-dropping-particle":"","parse-names":false,"suffix":""}],"container-title":"Proceedings of the ACL 2003 Workshop on Natural Language Processing in Biomedicine - Volume 13","id":"ITEM-1","issue":"July","issued":{"date-parts":[["2003"]]},"page":"73-80","title":"Answering Clinical Questions with Role Identification","type":"article-journal"},"uris":["http://www.mendeley.com/documents/?uuid=a1953f51-1a7e-40c3-9ffd-884e55b4a13b"]}],"mendeley":{"formattedCitation":"(Niu et al. 2003)","plainTextFormattedCitation":"(Niu et al. 2003)","previouslyFormattedCitation":"(Niu et al. 2003)"},"properties":{"noteIndex":0},"schema":"https://github.com/citation-style-language/schema/raw/master/csl-citation.json"}</w:instrText>
      </w:r>
      <w:r>
        <w:rPr/>
        <w:fldChar w:fldCharType="separate"/>
      </w:r>
      <w:bookmarkStart w:id="46" w:name="__Fieldmark__806_1112266312"/>
      <w:r>
        <w:rPr/>
      </w:r>
      <w:r>
        <w:rPr>
          <w:rFonts w:cs="Linux Libertine G" w:ascii="Linux Libertine G" w:hAnsi="Linux Libertine G"/>
          <w:lang w:eastAsia="fr-FR"/>
        </w:rPr>
        <w:t>(</w:t>
      </w:r>
      <w:bookmarkStart w:id="47" w:name="__Fieldmark__765_2850990750"/>
      <w:r>
        <w:rPr>
          <w:rFonts w:cs="Linux Libertine G" w:ascii="Linux Libertine G" w:hAnsi="Linux Libertine G"/>
          <w:lang w:eastAsia="fr-FR"/>
        </w:rPr>
        <w:t>N</w:t>
      </w:r>
      <w:bookmarkStart w:id="48" w:name="__Fieldmark__732_282753565"/>
      <w:r>
        <w:rPr>
          <w:rFonts w:cs="Linux Libertine G" w:ascii="Linux Libertine G" w:hAnsi="Linux Libertine G"/>
          <w:lang w:eastAsia="fr-FR"/>
        </w:rPr>
        <w:t>i</w:t>
      </w:r>
      <w:bookmarkStart w:id="49" w:name="__Fieldmark__810_2426741205"/>
      <w:r>
        <w:rPr>
          <w:rFonts w:cs="Linux Libertine G" w:ascii="Linux Libertine G" w:hAnsi="Linux Libertine G"/>
          <w:lang w:eastAsia="fr-FR"/>
        </w:rPr>
        <w:t>u et al. 2003)</w:t>
      </w:r>
      <w:r>
        <w:rPr/>
      </w:r>
      <w:r>
        <w:rPr/>
        <w:fldChar w:fldCharType="end"/>
      </w:r>
      <w:bookmarkEnd w:id="46"/>
      <w:bookmarkEnd w:id="47"/>
      <w:bookmarkEnd w:id="48"/>
      <w:bookmarkEnd w:id="49"/>
      <w:r>
        <w:rPr>
          <w:rFonts w:cs="Linux Libertine G" w:ascii="Linux Libertine G" w:hAnsi="Linux Libertine G"/>
          <w:lang w:eastAsia="fr-FR"/>
        </w:rPr>
        <w:t xml:space="preserve"> s’intéressent quant à eux aux différences entre les systèmes question-réponse à domaine ouvert et ceux dédiés au domaine médical. Les systèmes généraux se concentrent majoritairement sur ce que l’on définit dans la langue anglaise comme étant les </w:t>
      </w:r>
      <w:r>
        <w:rPr>
          <w:rFonts w:cs="Linux Libertine G" w:ascii="Linux Libertine G" w:hAnsi="Linux Libertine G"/>
          <w:i/>
          <w:lang w:eastAsia="fr-FR"/>
        </w:rPr>
        <w:t>wh-questions</w:t>
      </w:r>
      <w:r>
        <w:rPr>
          <w:rFonts w:cs="Linux Libertine G" w:ascii="Linux Libertine G" w:hAnsi="Linux Libertine G"/>
          <w:lang w:eastAsia="fr-FR"/>
        </w:rPr>
        <w:t xml:space="preserve"> (ce qui équivaut plus ou moins en français à la méthode QQOQCCP: Quoi, Qui, Où, Quand, Comment, Combien, Pourquoi). Dans les systèmes médicaux en revanche, l’emphase est mise sur les traitements d’une maladie, les symptômes, les effets secondaires d’un traitement</w:t>
      </w:r>
      <w:ins w:id="50" w:author="Auteur inconnu" w:date="2019-04-12T10:58:51Z">
        <w:r>
          <w:rPr>
            <w:rFonts w:cs="Linux Libertine G" w:ascii="Linux Libertine G" w:hAnsi="Linux Libertine G"/>
            <w:lang w:eastAsia="fr-FR"/>
          </w:rPr>
          <w:t>,</w:t>
        </w:r>
      </w:ins>
      <w:r>
        <w:rPr>
          <w:rFonts w:cs="Linux Libertine G" w:ascii="Linux Libertine G" w:hAnsi="Linux Libertine G"/>
          <w:lang w:eastAsia="fr-FR"/>
        </w:rPr>
        <w:t xml:space="preserve"> etc. Ainsi, l’identification du type de question doit se faire différemment. De plus, </w:t>
      </w:r>
      <w:del w:id="51" w:author="Auteur inconnu" w:date="2019-04-12T10:59:44Z">
        <w:r>
          <w:rPr>
            <w:rFonts w:cs="Linux Libertine G" w:ascii="Linux Libertine G" w:hAnsi="Linux Libertine G"/>
            <w:lang w:eastAsia="fr-FR"/>
          </w:rPr>
          <w:delText>l’entité nommée</w:delText>
        </w:r>
      </w:del>
      <w:ins w:id="52" w:author="Auteur inconnu" w:date="2019-04-12T10:59:44Z">
        <w:r>
          <w:rPr>
            <w:rFonts w:cs="Linux Libertine G" w:ascii="Linux Libertine G" w:hAnsi="Linux Libertine G"/>
            <w:lang w:eastAsia="fr-FR"/>
          </w:rPr>
          <w:t>le pronom relatif</w:t>
        </w:r>
      </w:ins>
      <w:r>
        <w:rPr>
          <w:rFonts w:cs="Linux Libertine G" w:ascii="Linux Libertine G" w:hAnsi="Linux Libertine G"/>
          <w:lang w:eastAsia="fr-FR"/>
        </w:rPr>
        <w:t xml:space="preserve"> </w:t>
      </w:r>
      <w:r>
        <w:rPr>
          <w:rFonts w:cs="Linux Libertine G" w:ascii="Linux Libertine G" w:hAnsi="Linux Libertine G"/>
          <w:i/>
          <w:lang w:eastAsia="fr-FR"/>
        </w:rPr>
        <w:t>quand</w:t>
      </w:r>
      <w:r>
        <w:rPr>
          <w:rFonts w:cs="Linux Libertine G" w:ascii="Linux Libertine G" w:hAnsi="Linux Libertine G"/>
          <w:lang w:eastAsia="fr-FR"/>
        </w:rPr>
        <w:t xml:space="preserve"> n’aura pas la même signification dans</w:t>
      </w:r>
      <w:ins w:id="53" w:author="Auteur inconnu" w:date="2019-04-12T10:59:56Z">
        <w:r>
          <w:rPr>
            <w:rFonts w:cs="Linux Libertine G" w:ascii="Linux Libertine G" w:hAnsi="Linux Libertine G"/>
            <w:lang w:eastAsia="fr-FR"/>
          </w:rPr>
          <w:t xml:space="preserve"> la question vers</w:t>
        </w:r>
      </w:ins>
      <w:r>
        <w:rPr>
          <w:rFonts w:cs="Linux Libertine G" w:ascii="Linux Libertine G" w:hAnsi="Linux Libertine G"/>
          <w:lang w:eastAsia="fr-FR"/>
        </w:rPr>
        <w:t xml:space="preserve"> un système général que </w:t>
      </w:r>
      <w:del w:id="54" w:author="Auteur inconnu" w:date="2019-04-12T11:00:03Z">
        <w:r>
          <w:rPr>
            <w:rFonts w:cs="Linux Libertine G" w:ascii="Linux Libertine G" w:hAnsi="Linux Libertine G"/>
            <w:lang w:eastAsia="fr-FR"/>
          </w:rPr>
          <w:delText>dans</w:delText>
        </w:r>
      </w:del>
      <w:ins w:id="55" w:author="Auteur inconnu" w:date="2019-04-12T11:00:03Z">
        <w:r>
          <w:rPr>
            <w:rFonts w:cs="Linux Libertine G" w:ascii="Linux Libertine G" w:hAnsi="Linux Libertine G"/>
            <w:lang w:eastAsia="fr-FR"/>
          </w:rPr>
          <w:t>vers</w:t>
        </w:r>
      </w:ins>
      <w:r>
        <w:rPr>
          <w:rFonts w:cs="Linux Libertine G" w:ascii="Linux Libertine G" w:hAnsi="Linux Libertine G"/>
          <w:lang w:eastAsia="fr-FR"/>
        </w:rPr>
        <w:t xml:space="preserve"> un système médical. </w:t>
      </w:r>
    </w:p>
    <w:p>
      <w:pPr>
        <w:pStyle w:val="Normal"/>
        <w:spacing w:before="0" w:after="0"/>
        <w:rPr>
          <w:rFonts w:ascii="Linux Libertine G" w:hAnsi="Linux Libertine G" w:cs="Linux Libertine G"/>
          <w:lang w:eastAsia="fr-FR"/>
        </w:rPr>
      </w:pPr>
      <w:r>
        <w:rPr>
          <w:rFonts w:cs="Linux Libertine G" w:ascii="Linux Libertine G" w:hAnsi="Linux Libertine G"/>
          <w:lang w:eastAsia="fr-FR"/>
        </w:rPr>
      </w:r>
    </w:p>
    <w:p>
      <w:pPr>
        <w:pStyle w:val="Normal"/>
        <w:pBdr>
          <w:top w:val="single" w:sz="4" w:space="1" w:color="000000"/>
          <w:bottom w:val="single" w:sz="4" w:space="1" w:color="000000"/>
        </w:pBdr>
        <w:ind w:left="708" w:right="567" w:hanging="0"/>
        <w:rPr>
          <w:rFonts w:ascii="Linux Libertine G" w:hAnsi="Linux Libertine G" w:cs="Linux Libertine G"/>
          <w:lang w:eastAsia="fr-FR"/>
        </w:rPr>
      </w:pPr>
      <w:r>
        <w:rPr>
          <w:rFonts w:cs="Linux Libertine G" w:ascii="Linux Libertine G" w:hAnsi="Linux Libertine G"/>
          <w:lang w:eastAsia="fr-FR"/>
        </w:rPr>
        <w:t>SG :</w:t>
        <w:tab/>
      </w:r>
      <w:r>
        <w:rPr>
          <w:rFonts w:cs="Linux Libertine G" w:ascii="Linux Libertine G" w:hAnsi="Linux Libertine G"/>
          <w:i/>
          <w:lang w:eastAsia="fr-FR"/>
        </w:rPr>
        <w:t xml:space="preserve">quand a eu lieu la bataille d’Austerlitz ? Le 02 décembre 1805 </w:t>
      </w:r>
      <w:r>
        <w:rPr>
          <w:rFonts w:eastAsia="Symbol" w:cs="Symbol" w:ascii="Symbol" w:hAnsi="Symbol"/>
          <w:lang w:eastAsia="fr-FR"/>
        </w:rPr>
        <w:t></w:t>
      </w:r>
      <w:r>
        <w:rPr>
          <w:rFonts w:cs="Linux Libertine G" w:ascii="Linux Libertine G" w:hAnsi="Linux Libertine G"/>
          <w:lang w:eastAsia="fr-FR"/>
        </w:rPr>
        <w:t xml:space="preserve"> date précise</w:t>
      </w:r>
    </w:p>
    <w:p>
      <w:pPr>
        <w:pStyle w:val="Normal"/>
        <w:pBdr>
          <w:top w:val="single" w:sz="4" w:space="1" w:color="000000"/>
          <w:bottom w:val="single" w:sz="4" w:space="1" w:color="000000"/>
        </w:pBdr>
        <w:ind w:left="708" w:right="567" w:hanging="0"/>
        <w:rPr>
          <w:rFonts w:ascii="Linux Libertine G" w:hAnsi="Linux Libertine G" w:cs="Linux Libertine G"/>
          <w:lang w:eastAsia="fr-FR"/>
        </w:rPr>
      </w:pPr>
      <w:r>
        <w:rPr>
          <w:rFonts w:cs="Linux Libertine G" w:ascii="Linux Libertine G" w:hAnsi="Linux Libertine G"/>
          <w:lang w:eastAsia="fr-FR"/>
        </w:rPr>
        <w:t xml:space="preserve">SM : </w:t>
      </w:r>
      <w:r>
        <w:rPr>
          <w:rFonts w:cs="Linux Libertine G" w:ascii="Linux Libertine G" w:hAnsi="Linux Libertine G"/>
          <w:i/>
          <w:lang w:eastAsia="fr-FR"/>
        </w:rPr>
        <w:t xml:space="preserve">quand est-ce que je pourrais redonner ? dans 2 mois si vous êtes un homme, 3 si vous êtes une femme </w:t>
      </w:r>
      <w:r>
        <w:rPr>
          <w:rFonts w:eastAsia="Symbol" w:cs="Symbol" w:ascii="Symbol" w:hAnsi="Symbol"/>
          <w:lang w:eastAsia="fr-FR"/>
        </w:rPr>
        <w:t></w:t>
      </w:r>
      <w:r>
        <w:rPr>
          <w:rFonts w:cs="Linux Libertine G" w:ascii="Linux Libertine G" w:hAnsi="Linux Libertine G"/>
          <w:lang w:eastAsia="fr-FR"/>
        </w:rPr>
        <w:t xml:space="preserve"> durée relative</w:t>
      </w:r>
    </w:p>
    <w:p>
      <w:pPr>
        <w:pStyle w:val="Normal"/>
        <w:rPr>
          <w:rFonts w:ascii="Linux Libertine G" w:hAnsi="Linux Libertine G" w:cs="Linux Libertine G"/>
          <w:lang w:eastAsia="fr-FR"/>
        </w:rPr>
      </w:pPr>
      <w:r>
        <w:rPr>
          <w:rFonts w:cs="Linux Libertine G" w:ascii="Linux Libertine G" w:hAnsi="Linux Libertine G"/>
          <w:lang w:eastAsia="fr-FR"/>
        </w:rPr>
      </w:r>
    </w:p>
    <w:p>
      <w:pPr>
        <w:pStyle w:val="Normal"/>
        <w:rPr>
          <w:rFonts w:ascii="Linux Libertine G" w:hAnsi="Linux Libertine G" w:cs="Linux Libertine G"/>
          <w:lang w:eastAsia="fr-FR"/>
        </w:rPr>
      </w:pPr>
      <w:commentRangeStart w:id="1"/>
      <w:r>
        <w:rPr>
          <w:rFonts w:cs="Linux Libertine G" w:ascii="Linux Libertine G" w:hAnsi="Linux Libertine G"/>
          <w:lang w:eastAsia="fr-FR"/>
        </w:rPr>
        <w:t>Ils</w:t>
      </w:r>
      <w:r>
        <w:rPr>
          <w:rFonts w:cs="Linux Libertine G" w:ascii="Linux Libertine G" w:hAnsi="Linux Libertine G"/>
          <w:lang w:eastAsia="fr-FR"/>
        </w:rPr>
      </w:r>
      <w:commentRangeEnd w:id="1"/>
      <w:r>
        <w:commentReference w:id="1"/>
      </w:r>
      <w:r>
        <w:rPr>
          <w:rFonts w:cs="Linux Libertine G" w:ascii="Linux Libertine G" w:hAnsi="Linux Libertine G"/>
          <w:lang w:eastAsia="fr-FR"/>
        </w:rPr>
        <w:t xml:space="preserve"> évoquent également le problème des sources de données. Pour qu’un système général soit performant, la réponse doit être validée grâce à plusieurs réponses candidates qui sont redondantes dans la base de données. Dans un système médical en revanche, il est très peu probable qu’une réponse se répète à plusieurs endroits dans la base de données. Cette assertion est à relativiser dans le cas de notre système.</w:t>
      </w:r>
    </w:p>
    <w:p>
      <w:pPr>
        <w:pStyle w:val="Titre4"/>
        <w:numPr>
          <w:ilvl w:val="0"/>
          <w:numId w:val="5"/>
        </w:numPr>
        <w:ind w:left="714" w:hanging="357"/>
        <w:rPr>
          <w:rFonts w:ascii="Linux Libertine G" w:hAnsi="Linux Libertine G" w:cs="Linux Libertine G"/>
          <w:lang w:eastAsia="fr-FR"/>
        </w:rPr>
      </w:pPr>
      <w:bookmarkStart w:id="50" w:name="_Toc5816016"/>
      <w:r>
        <w:rPr>
          <w:rFonts w:cs="Linux Libertine G" w:ascii="Linux Libertine G" w:hAnsi="Linux Libertine G"/>
          <w:lang w:eastAsia="fr-FR"/>
        </w:rPr>
        <w:t>Les systèmes QR basés sur des FAQ</w:t>
      </w:r>
      <w:bookmarkEnd w:id="50"/>
    </w:p>
    <w:p>
      <w:pPr>
        <w:pStyle w:val="Normal"/>
        <w:rPr/>
      </w:pPr>
      <w:r>
        <w:rPr>
          <w:rFonts w:cs="Linux Libertine G" w:ascii="Linux Libertine G" w:hAnsi="Linux Libertine G"/>
          <w:lang w:eastAsia="fr-FR"/>
        </w:rPr>
        <w:t xml:space="preserve">A l’inverse des </w:t>
      </w:r>
      <w:commentRangeStart w:id="2"/>
      <w:r>
        <w:rPr>
          <w:rFonts w:cs="Linux Libertine G" w:ascii="Linux Libertine G" w:hAnsi="Linux Libertine G"/>
          <w:lang w:eastAsia="fr-FR"/>
        </w:rPr>
        <w:t>systèmes question</w:t>
      </w:r>
      <w:del w:id="56" w:author="Auteur inconnu" w:date="2019-04-12T11:02:07Z">
        <w:r>
          <w:rPr>
            <w:rFonts w:cs="Linux Libertine G" w:ascii="Linux Libertine G" w:hAnsi="Linux Libertine G"/>
            <w:lang w:eastAsia="fr-FR"/>
          </w:rPr>
          <w:delText>s</w:delText>
        </w:r>
      </w:del>
      <w:r>
        <w:rPr>
          <w:rFonts w:cs="Linux Libertine G" w:ascii="Linux Libertine G" w:hAnsi="Linux Libertine G"/>
          <w:lang w:eastAsia="fr-FR"/>
        </w:rPr>
        <w:t xml:space="preserve"> </w:t>
      </w:r>
      <w:del w:id="57" w:author="Auteur inconnu" w:date="2019-04-12T11:02:05Z">
        <w:r>
          <w:rPr>
            <w:rFonts w:cs="Linux Libertine G" w:ascii="Linux Libertine G" w:hAnsi="Linux Libertine G"/>
            <w:lang w:eastAsia="fr-FR"/>
          </w:rPr>
          <w:delText>–</w:delText>
        </w:r>
      </w:del>
      <w:r>
        <w:rPr>
          <w:rFonts w:cs="Linux Libertine G" w:ascii="Linux Libertine G" w:hAnsi="Linux Libertine G"/>
          <w:lang w:eastAsia="fr-FR"/>
        </w:rPr>
        <w:t xml:space="preserve"> réponse</w:t>
      </w:r>
      <w:r>
        <w:rPr>
          <w:rFonts w:cs="Linux Libertine G" w:ascii="Linux Libertine G" w:hAnsi="Linux Libertine G"/>
          <w:lang w:eastAsia="fr-FR"/>
        </w:rPr>
      </w:r>
      <w:del w:id="58" w:author="Auteur inconnu" w:date="2019-04-12T11:02:08Z">
        <w:commentRangeEnd w:id="2"/>
        <w:r>
          <w:commentReference w:id="2"/>
        </w:r>
        <w:r>
          <w:rPr>
            <w:rFonts w:cs="Linux Libertine G" w:ascii="Linux Libertine G" w:hAnsi="Linux Libertine G"/>
            <w:lang w:eastAsia="fr-FR"/>
          </w:rPr>
          <w:delText>s</w:delText>
        </w:r>
      </w:del>
      <w:r>
        <w:rPr>
          <w:rFonts w:cs="Linux Libertine G" w:ascii="Linux Libertine G" w:hAnsi="Linux Libertine G"/>
          <w:lang w:eastAsia="fr-FR"/>
        </w:rPr>
        <w:t xml:space="preserve"> traditionnels, les SQR basés sur des FAQ ne répondent pas aux questions en partant d’un </w:t>
      </w:r>
      <w:del w:id="59" w:author="Auteur inconnu" w:date="2019-04-12T11:04:32Z">
        <w:r>
          <w:rPr>
            <w:rFonts w:cs="Linux Libertine G" w:ascii="Linux Libertine G" w:hAnsi="Linux Libertine G"/>
            <w:lang w:eastAsia="fr-FR"/>
          </w:rPr>
          <w:delText>énorme</w:delText>
        </w:r>
      </w:del>
      <w:r>
        <w:rPr>
          <w:rFonts w:cs="Linux Libertine G" w:ascii="Linux Libertine G" w:hAnsi="Linux Libertine G"/>
          <w:lang w:eastAsia="fr-FR"/>
        </w:rPr>
        <w:t xml:space="preserve"> corps de données hétérogènes. Les systèmes </w:t>
      </w:r>
      <w:r>
        <w:rPr>
          <w:rFonts w:cs="Linux Libertine G" w:ascii="Linux Libertine G" w:hAnsi="Linux Libertine G"/>
          <w:i/>
          <w:lang w:eastAsia="fr-FR"/>
        </w:rPr>
        <w:t>FAQ-based</w:t>
      </w:r>
      <w:r>
        <w:rPr>
          <w:rFonts w:cs="Linux Libertine G" w:ascii="Linux Libertine G" w:hAnsi="Linux Libertine G"/>
          <w:lang w:eastAsia="fr-FR"/>
        </w:rPr>
        <w:t xml:space="preserve"> vont plutôt tenter de trouver dans leur base de données une question similaire à la requête d’un utilisateur. S’il y en a effectivement une, la réponse correspondante est alors retournée à l’utilisateur. Ces dernières années, de nombreux modèles SQR basés sur des FAQ ont vu le jour. Ces modèles présentent tous des architectures bien distinctes et ont chacun des méthodes de calcul de similarité différentes (nous reviendrons sur ce point plus tard).  </w:t>
      </w:r>
    </w:p>
    <w:p>
      <w:pPr>
        <w:pStyle w:val="Normal"/>
        <w:rPr/>
      </w:pPr>
      <w:r>
        <w:fldChar w:fldCharType="begin"/>
      </w:r>
      <w:r>
        <w:rPr/>
        <w:instrText>ADDIN CSL_CITATION {"citationItems":[{"id":"ITEM-1","itemData":{"abstract":"In this paper, we propose a novel word-alignment-based method to solve the FAQ-based question answering task. First, we employ a neural network model to calculate question similarity, where the word alignment between two questions is used for extracting features. Second, we design a bootstrap-based feature extraction method to extract a small set of effective lexical features. Third, we propose a learning-to-rank algorithm to train parameters more suitable for the ranking tasks. Experimental results, conducted on three languages (English, Spanish and Japanese), demonstrate that the question similarity model is more effective than baseline systems, the sparse features bring 5% improvements on top-1 accuracy, and the learning-to-rank algorithm works significantly better than the traditional method. We further evaluate our method on the answer sentence selection task. Our method outperforms all the previous systems on the standard TREC data set.","author":[{"dropping-particle":"","family":"Wang","given":"Zhiguo","non-dropping-particle":"","parse-names":false,"suffix":""},{"dropping-particle":"","family":"Ittycheriah","given":"Abraham","non-dropping-particle":"","parse-names":false,"suffix":""}],"id":"ITEM-1","issue":"1","issued":{"date-parts":[["2015"]]},"title":"FAQ-based Question Answering via Word Alignment","type":"article-journal"},"uris":["http://www.mendeley.com/documents/?uuid=7c4d98be-3daa-42fc-96a3-195ceb3e59ea"]}],"mendeley":{"formattedCitation":"(Wang and Ittycheriah 2015)","plainTextFormattedCitation":"(Wang and Ittycheriah 2015)","previouslyFormattedCitation":"(Wang and Ittycheriah 2015)"},"properties":{"noteIndex":0},"schema":"https://github.com/citation-style-language/schema/raw/master/csl-citation.json"}</w:instrText>
      </w:r>
      <w:r>
        <w:rPr/>
        <w:fldChar w:fldCharType="separate"/>
      </w:r>
      <w:bookmarkStart w:id="51" w:name="__Fieldmark__867_1112266312"/>
      <w:r>
        <w:rPr/>
      </w:r>
      <w:r>
        <w:rPr>
          <w:rFonts w:cs="Linux Libertine G" w:ascii="Linux Libertine G" w:hAnsi="Linux Libertine G"/>
          <w:lang w:eastAsia="fr-FR"/>
        </w:rPr>
        <w:t>(</w:t>
      </w:r>
      <w:bookmarkStart w:id="52" w:name="__Fieldmark__822_2850990750"/>
      <w:r>
        <w:rPr>
          <w:rFonts w:cs="Linux Libertine G" w:ascii="Linux Libertine G" w:hAnsi="Linux Libertine G"/>
          <w:lang w:eastAsia="fr-FR"/>
        </w:rPr>
        <w:t>W</w:t>
      </w:r>
      <w:bookmarkStart w:id="53" w:name="__Fieldmark__786_282753565"/>
      <w:r>
        <w:rPr>
          <w:rFonts w:cs="Linux Libertine G" w:ascii="Linux Libertine G" w:hAnsi="Linux Libertine G"/>
          <w:lang w:eastAsia="fr-FR"/>
        </w:rPr>
        <w:t>a</w:t>
      </w:r>
      <w:bookmarkStart w:id="54" w:name="__Fieldmark__847_2426741205"/>
      <w:r>
        <w:rPr>
          <w:rFonts w:cs="Linux Libertine G" w:ascii="Linux Libertine G" w:hAnsi="Linux Libertine G"/>
          <w:lang w:eastAsia="fr-FR"/>
        </w:rPr>
        <w:t>ng and Ittycheriah 2015)</w:t>
      </w:r>
      <w:r>
        <w:rPr/>
      </w:r>
      <w:r>
        <w:rPr/>
        <w:fldChar w:fldCharType="end"/>
      </w:r>
      <w:bookmarkEnd w:id="51"/>
      <w:bookmarkEnd w:id="52"/>
      <w:bookmarkEnd w:id="53"/>
      <w:bookmarkEnd w:id="54"/>
      <w:r>
        <w:rPr>
          <w:rFonts w:cs="Linux Libertine G" w:ascii="Linux Libertine G" w:hAnsi="Linux Libertine G"/>
          <w:lang w:eastAsia="fr-FR"/>
        </w:rPr>
        <w:t xml:space="preserve"> base leur modèle sur l’alignement lexical (</w:t>
      </w:r>
      <w:r>
        <w:rPr>
          <w:rFonts w:cs="Linux Libertine G" w:ascii="Linux Libertine G" w:hAnsi="Linux Libertine G"/>
          <w:i/>
          <w:lang w:eastAsia="fr-FR"/>
        </w:rPr>
        <w:t>word alignement</w:t>
      </w:r>
      <w:r>
        <w:rPr>
          <w:rFonts w:cs="Linux Libertine G" w:ascii="Linux Libertine G" w:hAnsi="Linux Libertine G"/>
          <w:lang w:eastAsia="fr-FR"/>
        </w:rPr>
        <w:t>). Dès qu’un utilisateur fait une requête, une question candidate est extraite de la base de données. Une matrice de similarité est créée pour chaque paire</w:t>
      </w:r>
      <w:del w:id="60" w:author="Auteur inconnu" w:date="2019-04-12T11:06:59Z">
        <w:r>
          <w:rPr>
            <w:rFonts w:cs="Linux Libertine G" w:ascii="Linux Libertine G" w:hAnsi="Linux Libertine G"/>
            <w:lang w:eastAsia="fr-FR"/>
          </w:rPr>
          <w:delText>s</w:delText>
        </w:r>
      </w:del>
      <w:r>
        <w:rPr>
          <w:rFonts w:cs="Linux Libertine G" w:ascii="Linux Libertine G" w:hAnsi="Linux Libertine G"/>
          <w:lang w:eastAsia="fr-FR"/>
        </w:rPr>
        <w:t xml:space="preserve"> de mots entre la requête utilisateur et la question candidate (via une mesure de distance cosine).  Le meilleur alignement lexical est ensuite calculé afin d’obtenir un vecteur. Ces différents vecteurs nourrissent un réseau neuronal qui classifie et ordonne les questions de la FAQ de la plus à la moins similaire à la requête utilisateur. Bien que leur modèle génère de bons résultats, un alignement au niveau lexical provoque selon nous une trop grosse perte sur le plan sémantique. Nous reviendrons sur cette assertion plus tard. </w:t>
      </w:r>
    </w:p>
    <w:p>
      <w:pPr>
        <w:pStyle w:val="Normal"/>
        <w:rPr>
          <w:rFonts w:ascii="Linux Libertine G" w:hAnsi="Linux Libertine G" w:cs="Linux Libertine G"/>
          <w:lang w:eastAsia="fr-FR"/>
        </w:rPr>
      </w:pPr>
      <w:r>
        <w:rPr>
          <w:rFonts w:cs="Linux Libertine G" w:ascii="Linux Libertine G" w:hAnsi="Linux Libertine G"/>
          <w:lang w:eastAsia="fr-FR"/>
        </w:rPr>
        <mc:AlternateContent>
          <mc:Choice Requires="wps">
            <w:drawing>
              <wp:anchor behindDoc="0" distT="0" distB="0" distL="114300" distR="114300" simplePos="0" locked="0" layoutInCell="1" allowOverlap="1" relativeHeight="11">
                <wp:simplePos x="0" y="0"/>
                <wp:positionH relativeFrom="margin">
                  <wp:posOffset>2399030</wp:posOffset>
                </wp:positionH>
                <wp:positionV relativeFrom="paragraph">
                  <wp:posOffset>1694180</wp:posOffset>
                </wp:positionV>
                <wp:extent cx="1130300" cy="3175"/>
                <wp:effectExtent l="0" t="76200" r="15240" b="95250"/>
                <wp:wrapNone/>
                <wp:docPr id="6" name="Connecteur droit avec flèche 53"/>
                <a:graphic xmlns:a="http://schemas.openxmlformats.org/drawingml/2006/main">
                  <a:graphicData uri="http://schemas.microsoft.com/office/word/2010/wordprocessingShape">
                    <wps:wsp>
                      <wps:cNvSpPr/>
                      <wps:spPr>
                        <a:xfrm>
                          <a:off x="0" y="0"/>
                          <a:ext cx="1129680" cy="2520"/>
                        </a:xfrm>
                        <a:custGeom>
                          <a:avLst/>
                          <a:gdLst/>
                          <a:ahLst/>
                          <a:rect l="l" t="t" r="r" b="b"/>
                          <a:pathLst>
                            <a:path w="21600" h="21600">
                              <a:moveTo>
                                <a:pt x="0" y="0"/>
                              </a:moveTo>
                              <a:lnTo>
                                <a:pt x="21600" y="21600"/>
                              </a:lnTo>
                            </a:path>
                          </a:pathLst>
                        </a:custGeom>
                        <a:noFill/>
                        <a:ln>
                          <a:tailEnd len="med" type="triangle" w="med"/>
                        </a:ln>
                      </wps:spPr>
                      <wps:style>
                        <a:lnRef idx="1">
                          <a:schemeClr val="dk1"/>
                        </a:lnRef>
                        <a:fillRef idx="0">
                          <a:schemeClr val="dk1"/>
                        </a:fillRef>
                        <a:effectRef idx="0">
                          <a:schemeClr val="dk1"/>
                        </a:effectRef>
                        <a:fontRef idx="minor"/>
                      </wps:style>
                      <wps:bodyPr/>
                    </wps:wsp>
                  </a:graphicData>
                </a:graphic>
              </wp:anchor>
            </w:drawing>
          </mc:Choice>
          <mc:Fallback>
            <w:pict/>
          </mc:Fallback>
        </mc:AlternateContent>
      </w:r>
    </w:p>
    <w:tbl>
      <w:tblPr>
        <w:tblStyle w:val="Grilledutableau"/>
        <w:tblW w:w="3428" w:type="dxa"/>
        <w:jc w:val="left"/>
        <w:tblInd w:w="-479" w:type="dxa"/>
        <w:tblCellMar>
          <w:top w:w="0" w:type="dxa"/>
          <w:left w:w="128" w:type="dxa"/>
          <w:bottom w:w="0" w:type="dxa"/>
          <w:right w:w="108" w:type="dxa"/>
        </w:tblCellMar>
        <w:tblLook w:noVBand="1" w:val="04a0" w:noHBand="0" w:lastColumn="0" w:firstColumn="1" w:lastRow="0" w:firstRow="1"/>
      </w:tblPr>
      <w:tblGrid>
        <w:gridCol w:w="475"/>
        <w:gridCol w:w="492"/>
        <w:gridCol w:w="492"/>
        <w:gridCol w:w="492"/>
        <w:gridCol w:w="494"/>
        <w:gridCol w:w="494"/>
        <w:gridCol w:w="488"/>
      </w:tblGrid>
      <w:tr>
        <w:trPr>
          <w:trHeight w:val="256" w:hRule="atLeast"/>
        </w:trPr>
        <w:tc>
          <w:tcPr>
            <w:tcW w:w="475" w:type="dxa"/>
            <w:tcBorders>
              <w:top w:val="nil"/>
              <w:left w:val="nil"/>
              <w:bottom w:val="nil"/>
              <w:right w:val="nil"/>
              <w:insideH w:val="nil"/>
              <w:insideV w:val="nil"/>
            </w:tcBorders>
            <w:shd w:fill="auto" w:val="clear"/>
          </w:tcPr>
          <w:p>
            <w:pPr>
              <w:pStyle w:val="Normal"/>
              <w:spacing w:lineRule="auto" w:line="240" w:before="0" w:after="0"/>
              <w:rPr>
                <w:rFonts w:ascii="Linux Libertine G" w:hAnsi="Linux Libertine G" w:cs="Linux Libertine G"/>
                <w:lang w:eastAsia="fr-FR"/>
              </w:rPr>
            </w:pPr>
            <w:r>
              <w:rPr>
                <w:rFonts w:cs="Linux Libertine G" w:ascii="Linux Libertine G" w:hAnsi="Linux Libertine G"/>
                <w:lang w:eastAsia="fr-FR"/>
              </w:rPr>
            </w:r>
          </w:p>
        </w:tc>
        <w:tc>
          <w:tcPr>
            <w:tcW w:w="492"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1</w:t>
            </w:r>
          </w:p>
        </w:tc>
        <w:tc>
          <w:tcPr>
            <w:tcW w:w="492"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2</w:t>
            </w:r>
          </w:p>
        </w:tc>
        <w:tc>
          <w:tcPr>
            <w:tcW w:w="492"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3</w:t>
            </w:r>
          </w:p>
        </w:tc>
        <w:tc>
          <w:tcPr>
            <w:tcW w:w="494"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4</w:t>
            </w:r>
          </w:p>
        </w:tc>
        <w:tc>
          <w:tcPr>
            <w:tcW w:w="494"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5</w:t>
            </w:r>
          </w:p>
        </w:tc>
        <w:tc>
          <w:tcPr>
            <w:tcW w:w="488" w:type="dxa"/>
            <w:tcBorders>
              <w:top w:val="nil"/>
              <w:left w:val="nil"/>
              <w:right w:val="nil"/>
              <w:insideV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C</w:t>
            </w:r>
            <w:r>
              <w:rPr>
                <w:rFonts w:cs="Linux Libertine G" w:ascii="Linux Libertine G" w:hAnsi="Linux Libertine G"/>
                <w:vertAlign w:val="subscript"/>
                <w:lang w:eastAsia="fr-FR"/>
              </w:rPr>
              <w:t>6</w:t>
            </w:r>
          </w:p>
        </w:tc>
      </w:tr>
      <w:tr>
        <w:trPr>
          <w:trHeight w:val="256" w:hRule="atLeast"/>
        </w:trPr>
        <w:tc>
          <w:tcPr>
            <w:tcW w:w="475" w:type="dxa"/>
            <w:tcBorders>
              <w:top w:val="nil"/>
              <w:left w:val="nil"/>
              <w:bottom w:val="nil"/>
              <w:insideH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Q</w:t>
            </w:r>
            <w:r>
              <w:rPr>
                <w:rFonts w:cs="Linux Libertine G" w:ascii="Linux Libertine G" w:hAnsi="Linux Libertine G"/>
                <w:vertAlign w:val="subscript"/>
                <w:lang w:eastAsia="fr-FR"/>
              </w:rPr>
              <w:t>1</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mc:AlternateContent>
                <mc:Choice Requires="wps">
                  <w:drawing>
                    <wp:anchor behindDoc="0" distT="0" distB="0" distL="114300" distR="114300" simplePos="0" locked="0" layoutInCell="1" allowOverlap="1" relativeHeight="7" wp14:anchorId="0B3AD756">
                      <wp:simplePos x="0" y="0"/>
                      <wp:positionH relativeFrom="column">
                        <wp:posOffset>-68580</wp:posOffset>
                      </wp:positionH>
                      <wp:positionV relativeFrom="paragraph">
                        <wp:posOffset>-15240</wp:posOffset>
                      </wp:positionV>
                      <wp:extent cx="314960" cy="307340"/>
                      <wp:effectExtent l="0" t="0" r="11430" b="19050"/>
                      <wp:wrapNone/>
                      <wp:docPr id="7" name="Ellipse 38"/>
                      <a:graphic xmlns:a="http://schemas.openxmlformats.org/drawingml/2006/main">
                        <a:graphicData uri="http://schemas.microsoft.com/office/word/2010/wordprocessingShape">
                          <wps:wsp>
                            <wps:cNvSpPr/>
                            <wps:spPr>
                              <a:xfrm>
                                <a:off x="0" y="0"/>
                                <a:ext cx="314280" cy="30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38" stroked="t" style="position:absolute;margin-left:-5.4pt;margin-top:-1.2pt;width:24.7pt;height:24.1pt" wp14:anchorId="0B3AD756">
                      <w10:wrap type="none"/>
                      <v:fill o:detectmouseclick="t" on="false"/>
                      <v:stroke color="red" weight="12600" joinstyle="miter" endcap="flat"/>
                    </v:oval>
                  </w:pict>
                </mc:Fallback>
              </mc:AlternateContent>
            </w:r>
            <w:r>
              <w:rPr>
                <w:rFonts w:cs="Linux Libertine G" w:ascii="Linux Libertine G" w:hAnsi="Linux Libertine G"/>
                <w:lang w:eastAsia="fr-FR"/>
              </w:rPr>
              <w:t>0.7</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0.2</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0.1</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88"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0.2</w:t>
            </w:r>
          </w:p>
        </w:tc>
      </w:tr>
      <w:tr>
        <w:trPr>
          <w:trHeight w:val="256" w:hRule="atLeast"/>
        </w:trPr>
        <w:tc>
          <w:tcPr>
            <w:tcW w:w="475" w:type="dxa"/>
            <w:tcBorders>
              <w:top w:val="nil"/>
              <w:left w:val="nil"/>
              <w:bottom w:val="nil"/>
              <w:insideH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Q</w:t>
            </w:r>
            <w:r>
              <w:rPr>
                <w:rFonts w:cs="Linux Libertine G" w:ascii="Linux Libertine G" w:hAnsi="Linux Libertine G"/>
                <w:vertAlign w:val="subscript"/>
                <w:lang w:eastAsia="fr-FR"/>
              </w:rPr>
              <w:t>2</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0.1</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mc:AlternateContent>
                <mc:Choice Requires="wps">
                  <w:drawing>
                    <wp:anchor behindDoc="0" distT="0" distB="0" distL="114300" distR="114300" simplePos="0" locked="0" layoutInCell="1" allowOverlap="1" relativeHeight="10" wp14:anchorId="7B7BCFB6">
                      <wp:simplePos x="0" y="0"/>
                      <wp:positionH relativeFrom="column">
                        <wp:posOffset>-45720</wp:posOffset>
                      </wp:positionH>
                      <wp:positionV relativeFrom="paragraph">
                        <wp:posOffset>-30480</wp:posOffset>
                      </wp:positionV>
                      <wp:extent cx="314960" cy="307340"/>
                      <wp:effectExtent l="0" t="0" r="11430" b="19050"/>
                      <wp:wrapNone/>
                      <wp:docPr id="8" name="Ellipse 51"/>
                      <a:graphic xmlns:a="http://schemas.openxmlformats.org/drawingml/2006/main">
                        <a:graphicData uri="http://schemas.microsoft.com/office/word/2010/wordprocessingShape">
                          <wps:wsp>
                            <wps:cNvSpPr/>
                            <wps:spPr>
                              <a:xfrm>
                                <a:off x="0" y="0"/>
                                <a:ext cx="314280" cy="30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51" stroked="t" style="position:absolute;margin-left:-3.6pt;margin-top:-2.4pt;width:24.7pt;height:24.1pt" wp14:anchorId="7B7BCFB6">
                      <w10:wrap type="none"/>
                      <v:fill o:detectmouseclick="t" on="false"/>
                      <v:stroke color="red" weight="12600" joinstyle="miter" endcap="flat"/>
                    </v:oval>
                  </w:pict>
                </mc:Fallback>
              </mc:AlternateContent>
            </w:r>
            <w:r>
              <w:rPr>
                <w:rFonts w:cs="Linux Libertine G" w:ascii="Linux Libertine G" w:hAnsi="Linux Libertine G"/>
                <w:lang w:eastAsia="fr-FR"/>
              </w:rPr>
              <w:t>0.5</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0.2</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88"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0.3</w:t>
            </w:r>
          </w:p>
        </w:tc>
      </w:tr>
      <w:tr>
        <w:trPr>
          <w:trHeight w:val="256" w:hRule="atLeast"/>
        </w:trPr>
        <w:tc>
          <w:tcPr>
            <w:tcW w:w="475" w:type="dxa"/>
            <w:tcBorders>
              <w:top w:val="nil"/>
              <w:left w:val="nil"/>
              <w:bottom w:val="nil"/>
              <w:insideH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Q</w:t>
            </w:r>
            <w:r>
              <w:rPr>
                <w:rFonts w:cs="Linux Libertine G" w:ascii="Linux Libertine G" w:hAnsi="Linux Libertine G"/>
                <w:vertAlign w:val="subscript"/>
                <w:lang w:eastAsia="fr-FR"/>
              </w:rPr>
              <w:t>3</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88"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r>
      <w:tr>
        <w:trPr>
          <w:trHeight w:val="256" w:hRule="atLeast"/>
        </w:trPr>
        <w:tc>
          <w:tcPr>
            <w:tcW w:w="475" w:type="dxa"/>
            <w:tcBorders>
              <w:top w:val="nil"/>
              <w:left w:val="nil"/>
              <w:bottom w:val="nil"/>
              <w:insideH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Q</w:t>
            </w:r>
            <w:r>
              <w:rPr>
                <w:rFonts w:cs="Linux Libertine G" w:ascii="Linux Libertine G" w:hAnsi="Linux Libertine G"/>
                <w:vertAlign w:val="subscript"/>
                <w:lang w:eastAsia="fr-FR"/>
              </w:rPr>
              <w:t>4</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0.2</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0.1</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mc:AlternateContent>
                <mc:Choice Requires="wps">
                  <w:drawing>
                    <wp:anchor behindDoc="0" distT="0" distB="0" distL="114300" distR="114300" simplePos="0" locked="0" layoutInCell="1" allowOverlap="1" relativeHeight="8" wp14:anchorId="7B7BCFB6">
                      <wp:simplePos x="0" y="0"/>
                      <wp:positionH relativeFrom="column">
                        <wp:posOffset>-68580</wp:posOffset>
                      </wp:positionH>
                      <wp:positionV relativeFrom="paragraph">
                        <wp:posOffset>-30480</wp:posOffset>
                      </wp:positionV>
                      <wp:extent cx="314960" cy="307340"/>
                      <wp:effectExtent l="0" t="0" r="11430" b="19050"/>
                      <wp:wrapNone/>
                      <wp:docPr id="9" name="Ellipse 46"/>
                      <a:graphic xmlns:a="http://schemas.openxmlformats.org/drawingml/2006/main">
                        <a:graphicData uri="http://schemas.microsoft.com/office/word/2010/wordprocessingShape">
                          <wps:wsp>
                            <wps:cNvSpPr/>
                            <wps:spPr>
                              <a:xfrm>
                                <a:off x="0" y="0"/>
                                <a:ext cx="314280" cy="30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46" stroked="t" style="position:absolute;margin-left:-5.4pt;margin-top:-2.4pt;width:24.7pt;height:24.1pt" wp14:anchorId="7B7BCFB6">
                      <w10:wrap type="none"/>
                      <v:fill o:detectmouseclick="t" on="false"/>
                      <v:stroke color="red" weight="12600" joinstyle="miter" endcap="flat"/>
                    </v:oval>
                  </w:pict>
                </mc:Fallback>
              </mc:AlternateContent>
            </w:r>
            <w:r>
              <w:rPr>
                <w:rFonts w:cs="Linux Libertine G" w:ascii="Linux Libertine G" w:hAnsi="Linux Libertine G"/>
                <w:lang w:eastAsia="fr-FR"/>
              </w:rPr>
              <w:t>0.6</w:t>
            </w:r>
          </w:p>
        </w:tc>
        <w:tc>
          <w:tcPr>
            <w:tcW w:w="488"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r>
      <w:tr>
        <w:trPr>
          <w:trHeight w:val="392" w:hRule="atLeast"/>
        </w:trPr>
        <w:tc>
          <w:tcPr>
            <w:tcW w:w="475" w:type="dxa"/>
            <w:tcBorders>
              <w:top w:val="nil"/>
              <w:left w:val="nil"/>
              <w:bottom w:val="nil"/>
              <w:insideH w:val="nil"/>
            </w:tcBorders>
            <w:shd w:fill="auto" w:val="clear"/>
          </w:tcPr>
          <w:p>
            <w:pPr>
              <w:pStyle w:val="Normal"/>
              <w:spacing w:lineRule="auto" w:line="240" w:before="0" w:after="0"/>
              <w:rPr>
                <w:rFonts w:ascii="Linux Libertine G" w:hAnsi="Linux Libertine G" w:cs="Linux Libertine G"/>
                <w:vertAlign w:val="subscript"/>
                <w:lang w:eastAsia="fr-FR"/>
              </w:rPr>
            </w:pPr>
            <w:r>
              <w:rPr>
                <w:rFonts w:cs="Linux Libertine G" w:ascii="Linux Libertine G" w:hAnsi="Linux Libertine G"/>
                <w:lang w:eastAsia="fr-FR"/>
              </w:rPr>
              <w:t>Q</w:t>
            </w:r>
            <w:r>
              <w:rPr>
                <w:rFonts w:cs="Linux Libertine G" w:ascii="Linux Libertine G" w:hAnsi="Linux Libertine G"/>
                <w:vertAlign w:val="subscript"/>
                <w:lang w:eastAsia="fr-FR"/>
              </w:rPr>
              <w:t>5</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0.2</w:t>
            </w:r>
          </w:p>
        </w:tc>
        <w:tc>
          <w:tcPr>
            <w:tcW w:w="492"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0.1</w:t>
            </w:r>
          </w:p>
        </w:tc>
        <w:tc>
          <w:tcPr>
            <w:tcW w:w="494" w:type="dxa"/>
            <w:tcBorders/>
            <w:shd w:fill="auto" w:val="clear"/>
            <w:vAlign w:val="center"/>
          </w:tcPr>
          <w:p>
            <w:pPr>
              <w:pStyle w:val="Normal"/>
              <w:spacing w:lineRule="auto" w:line="240" w:before="0" w:after="0"/>
              <w:jc w:val="center"/>
              <w:rPr>
                <w:rFonts w:ascii="Linux Libertine G" w:hAnsi="Linux Libertine G" w:cs="Linux Libertine G"/>
                <w:lang w:eastAsia="fr-FR"/>
              </w:rPr>
            </w:pPr>
            <w:r>
              <w:rPr>
                <w:rFonts w:cs="Linux Libertine G" w:ascii="Linux Libertine G" w:hAnsi="Linux Libertine G"/>
                <w:lang w:eastAsia="fr-FR"/>
              </w:rPr>
              <w:t>0.3</w:t>
            </w:r>
          </w:p>
        </w:tc>
        <w:tc>
          <w:tcPr>
            <w:tcW w:w="488" w:type="dxa"/>
            <w:tcBorders/>
            <w:shd w:fill="auto" w:val="clear"/>
            <w:vAlign w:val="center"/>
          </w:tcPr>
          <w:p>
            <w:pPr>
              <w:pStyle w:val="Normal"/>
              <w:spacing w:lineRule="auto" w:line="240" w:before="0" w:after="0"/>
              <w:jc w:val="center"/>
              <w:rPr>
                <w:rFonts w:ascii="Linux Libertine G" w:hAnsi="Linux Libertine G" w:cs="Linux Libertine G"/>
                <w:lang w:eastAsia="fr-FR"/>
              </w:rPr>
            </w:pPr>
            <w:r>
              <mc:AlternateContent>
                <mc:Choice Requires="wps">
                  <w:drawing>
                    <wp:anchor behindDoc="0" distT="0" distB="0" distL="114300" distR="114300" simplePos="0" locked="0" layoutInCell="1" allowOverlap="1" relativeHeight="9" wp14:anchorId="7B7BCFB6">
                      <wp:simplePos x="0" y="0"/>
                      <wp:positionH relativeFrom="column">
                        <wp:posOffset>-60960</wp:posOffset>
                      </wp:positionH>
                      <wp:positionV relativeFrom="paragraph">
                        <wp:posOffset>-22860</wp:posOffset>
                      </wp:positionV>
                      <wp:extent cx="314960" cy="307340"/>
                      <wp:effectExtent l="0" t="0" r="11430" b="19050"/>
                      <wp:wrapNone/>
                      <wp:docPr id="10" name="Ellipse 50"/>
                      <a:graphic xmlns:a="http://schemas.openxmlformats.org/drawingml/2006/main">
                        <a:graphicData uri="http://schemas.microsoft.com/office/word/2010/wordprocessingShape">
                          <wps:wsp>
                            <wps:cNvSpPr/>
                            <wps:spPr>
                              <a:xfrm>
                                <a:off x="0" y="0"/>
                                <a:ext cx="314280" cy="3067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Ellipse 50" stroked="t" style="position:absolute;margin-left:-4.8pt;margin-top:-1.8pt;width:24.7pt;height:24.1pt" wp14:anchorId="7B7BCFB6">
                      <w10:wrap type="none"/>
                      <v:fill o:detectmouseclick="t" on="false"/>
                      <v:stroke color="red" weight="12600" joinstyle="miter" endcap="flat"/>
                    </v:oval>
                  </w:pict>
                </mc:Fallback>
              </mc:AlternateContent>
            </w:r>
            <w:r>
              <w:rPr>
                <w:rFonts w:cs="Linux Libertine G" w:ascii="Linux Libertine G" w:hAnsi="Linux Libertine G"/>
                <w:lang w:eastAsia="fr-FR"/>
              </w:rPr>
              <w:t>0.8</w:t>
            </w:r>
          </w:p>
        </w:tc>
      </w:tr>
    </w:tbl>
    <w:p>
      <w:pPr>
        <w:pStyle w:val="Normal"/>
        <w:rPr>
          <w:rFonts w:ascii="Linux Libertine G" w:hAnsi="Linux Libertine G" w:cs="Linux Libertine G"/>
          <w:lang w:eastAsia="fr-FR"/>
        </w:rPr>
      </w:pPr>
      <w:r>
        <w:rPr>
          <w:rFonts w:cs="Linux Libertine G" w:ascii="Linux Libertine G" w:hAnsi="Linux Libertine G"/>
          <w:lang w:eastAsia="fr-FR"/>
        </w:rPr>
        <mc:AlternateContent>
          <mc:Choice Requires="wps">
            <w:drawing>
              <wp:anchor behindDoc="0" distT="0" distB="0" distL="114300" distR="114300" simplePos="0" locked="0" layoutInCell="1" allowOverlap="1" relativeHeight="12" wp14:anchorId="7983E4E9">
                <wp:simplePos x="0" y="0"/>
                <wp:positionH relativeFrom="margin">
                  <wp:posOffset>-449580</wp:posOffset>
                </wp:positionH>
                <wp:positionV relativeFrom="paragraph">
                  <wp:posOffset>318135</wp:posOffset>
                </wp:positionV>
                <wp:extent cx="4711700" cy="315595"/>
                <wp:effectExtent l="0" t="0" r="0" b="0"/>
                <wp:wrapNone/>
                <wp:docPr id="11" name="Zone de texte 66"/>
                <a:graphic xmlns:a="http://schemas.openxmlformats.org/drawingml/2006/main">
                  <a:graphicData uri="http://schemas.microsoft.com/office/word/2010/wordprocessingShape">
                    <wps:wsp>
                      <wps:cNvSpPr/>
                      <wps:spPr>
                        <a:xfrm>
                          <a:off x="0" y="0"/>
                          <a:ext cx="4710960" cy="315000"/>
                        </a:xfrm>
                        <a:prstGeom prst="rect">
                          <a:avLst/>
                        </a:prstGeom>
                        <a:solidFill>
                          <a:schemeClr val="lt1"/>
                        </a:solidFill>
                        <a:ln w="6480">
                          <a:noFill/>
                        </a:ln>
                      </wps:spPr>
                      <wps:style>
                        <a:lnRef idx="0"/>
                        <a:fillRef idx="0"/>
                        <a:effectRef idx="0"/>
                        <a:fontRef idx="minor"/>
                      </wps:style>
                      <wps:txbx>
                        <w:txbxContent>
                          <w:p>
                            <w:pPr>
                              <w:pStyle w:val="Contenudecadre"/>
                              <w:ind w:left="142" w:hanging="0"/>
                              <w:rPr>
                                <w:i/>
                                <w:i/>
                                <w:sz w:val="18"/>
                                <w:lang w:eastAsia="fr-FR"/>
                              </w:rPr>
                            </w:pPr>
                            <w:r>
                              <w:rPr>
                                <w:i/>
                                <w:color w:val="auto"/>
                                <w:sz w:val="18"/>
                                <w:lang w:eastAsia="fr-FR"/>
                              </w:rPr>
                              <w:t>Figure 2. Matrice de similarité et alignement textuel comme décrit par Wang et Ittycheriah.</w:t>
                            </w:r>
                          </w:p>
                          <w:p>
                            <w:pPr>
                              <w:pStyle w:val="Contenudecadre"/>
                              <w:spacing w:before="0" w:after="160"/>
                              <w:rPr/>
                            </w:pPr>
                            <w:r>
                              <w:rPr/>
                            </w:r>
                          </w:p>
                        </w:txbxContent>
                      </wps:txbx>
                      <wps:bodyPr>
                        <a:prstTxWarp prst="textNoShape"/>
                        <a:noAutofit/>
                      </wps:bodyPr>
                    </wps:wsp>
                  </a:graphicData>
                </a:graphic>
              </wp:anchor>
            </w:drawing>
          </mc:Choice>
          <mc:Fallback>
            <w:pict>
              <v:rect id="shape_0" ID="Zone de texte 66" fillcolor="white" stroked="f" style="position:absolute;margin-left:-35.4pt;margin-top:25.05pt;width:370.9pt;height:24.75pt;mso-position-horizontal-relative:margin" wp14:anchorId="7983E4E9">
                <w10:wrap type="square"/>
                <v:fill o:detectmouseclick="t" type="solid" color2="black"/>
                <v:stroke color="#3465a4" weight="6480" joinstyle="round" endcap="flat"/>
                <v:textbox>
                  <w:txbxContent>
                    <w:p>
                      <w:pPr>
                        <w:pStyle w:val="Contenudecadre"/>
                        <w:ind w:left="142" w:hanging="0"/>
                        <w:rPr>
                          <w:i/>
                          <w:i/>
                          <w:sz w:val="18"/>
                          <w:lang w:eastAsia="fr-FR"/>
                        </w:rPr>
                      </w:pPr>
                      <w:r>
                        <w:rPr>
                          <w:i/>
                          <w:color w:val="auto"/>
                          <w:sz w:val="18"/>
                          <w:lang w:eastAsia="fr-FR"/>
                        </w:rPr>
                        <w:t>Figure 2. Matrice de similarité et alignement textuel comme décrit par Wang et Ittycheriah.</w:t>
                      </w:r>
                    </w:p>
                    <w:p>
                      <w:pPr>
                        <w:pStyle w:val="Contenudecadre"/>
                        <w:spacing w:before="0" w:after="160"/>
                        <w:rPr/>
                      </w:pPr>
                      <w:r>
                        <w:rPr/>
                      </w:r>
                    </w:p>
                  </w:txbxContent>
                </v:textbox>
              </v:rect>
            </w:pict>
          </mc:Fallback>
        </mc:AlternateContent>
        <mc:AlternateContent>
          <mc:Choice Requires="wps">
            <w:drawing>
              <wp:anchor behindDoc="0" distT="0" distB="0" distL="89535" distR="89535" simplePos="0" locked="0" layoutInCell="1" allowOverlap="1" relativeHeight="23">
                <wp:simplePos x="0" y="0"/>
                <wp:positionH relativeFrom="page">
                  <wp:posOffset>4763135</wp:posOffset>
                </wp:positionH>
                <wp:positionV relativeFrom="paragraph">
                  <wp:posOffset>-2091055</wp:posOffset>
                </wp:positionV>
                <wp:extent cx="2178685" cy="2171065"/>
                <wp:effectExtent l="0" t="0" r="0" b="0"/>
                <wp:wrapSquare wrapText="bothSides"/>
                <wp:docPr id="13" name="Cadre3"/>
                <a:graphic xmlns:a="http://schemas.openxmlformats.org/drawingml/2006/main">
                  <a:graphicData uri="http://schemas.microsoft.com/office/word/2010/wordprocessingShape">
                    <wps:wsp>
                      <wps:cNvSpPr/>
                      <wps:spPr>
                        <a:xfrm>
                          <a:off x="0" y="0"/>
                          <a:ext cx="2178000" cy="2170440"/>
                        </a:xfrm>
                        <a:prstGeom prst="rect">
                          <a:avLst/>
                        </a:prstGeom>
                        <a:noFill/>
                        <a:ln>
                          <a:noFill/>
                        </a:ln>
                      </wps:spPr>
                      <wps:style>
                        <a:lnRef idx="0"/>
                        <a:fillRef idx="0"/>
                        <a:effectRef idx="0"/>
                        <a:fontRef idx="minor"/>
                      </wps:style>
                      <wps:txbx>
                        <w:txbxContent>
                          <w:tbl>
                            <w:tblPr>
                              <w:tblStyle w:val="Grilledutableau"/>
                              <w:tblW w:w="3428" w:type="dxa"/>
                              <w:jc w:val="left"/>
                              <w:tblInd w:w="0" w:type="dxa"/>
                              <w:tblCellMar>
                                <w:top w:w="0" w:type="dxa"/>
                                <w:left w:w="123" w:type="dxa"/>
                                <w:bottom w:w="0" w:type="dxa"/>
                                <w:right w:w="108" w:type="dxa"/>
                              </w:tblCellMar>
                              <w:tblLook w:noVBand="1" w:val="04a0" w:noHBand="0" w:lastColumn="0" w:firstColumn="1" w:lastRow="0" w:firstRow="1"/>
                            </w:tblPr>
                            <w:tblGrid>
                              <w:gridCol w:w="475"/>
                              <w:gridCol w:w="492"/>
                              <w:gridCol w:w="492"/>
                              <w:gridCol w:w="492"/>
                              <w:gridCol w:w="494"/>
                              <w:gridCol w:w="494"/>
                              <w:gridCol w:w="488"/>
                            </w:tblGrid>
                            <w:tr>
                              <w:trPr>
                                <w:trHeight w:val="256" w:hRule="atLeast"/>
                              </w:trPr>
                              <w:tc>
                                <w:tcPr>
                                  <w:tcW w:w="475" w:type="dxa"/>
                                  <w:tcBorders>
                                    <w:top w:val="nil"/>
                                    <w:left w:val="nil"/>
                                    <w:bottom w:val="nil"/>
                                    <w:right w:val="nil"/>
                                    <w:insideH w:val="nil"/>
                                    <w:insideV w:val="nil"/>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55" w:name="__UnoMark__1373_2426741205"/>
                                  <w:bookmarkStart w:id="56" w:name="__UnoMark__1373_2426741205"/>
                                  <w:bookmarkEnd w:id="56"/>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57" w:name="__UnoMark__1374_2426741205"/>
                                  <w:bookmarkEnd w:id="57"/>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1</w:t>
                                  </w:r>
                                  <w:bookmarkStart w:id="58" w:name="__UnoMark__1375_2426741205"/>
                                  <w:bookmarkEnd w:id="58"/>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59" w:name="__UnoMark__1376_2426741205"/>
                                  <w:bookmarkEnd w:id="59"/>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2</w:t>
                                  </w:r>
                                  <w:bookmarkStart w:id="60" w:name="__UnoMark__1377_2426741205"/>
                                  <w:bookmarkEnd w:id="60"/>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61" w:name="__UnoMark__1378_2426741205"/>
                                  <w:bookmarkEnd w:id="61"/>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3</w:t>
                                  </w:r>
                                  <w:bookmarkStart w:id="62" w:name="__UnoMark__1379_2426741205"/>
                                  <w:bookmarkEnd w:id="62"/>
                                </w:p>
                              </w:tc>
                              <w:tc>
                                <w:tcPr>
                                  <w:tcW w:w="494"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63" w:name="__UnoMark__1380_2426741205"/>
                                  <w:bookmarkEnd w:id="63"/>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4</w:t>
                                  </w:r>
                                  <w:bookmarkStart w:id="64" w:name="__UnoMark__1381_2426741205"/>
                                  <w:bookmarkEnd w:id="64"/>
                                </w:p>
                              </w:tc>
                              <w:tc>
                                <w:tcPr>
                                  <w:tcW w:w="494"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65" w:name="__UnoMark__1382_2426741205"/>
                                  <w:bookmarkEnd w:id="65"/>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5</w:t>
                                  </w:r>
                                  <w:bookmarkStart w:id="66" w:name="__UnoMark__1383_2426741205"/>
                                  <w:bookmarkEnd w:id="66"/>
                                </w:p>
                              </w:tc>
                              <w:tc>
                                <w:tcPr>
                                  <w:tcW w:w="488"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67" w:name="__UnoMark__1384_2426741205"/>
                                  <w:bookmarkEnd w:id="67"/>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6</w:t>
                                  </w:r>
                                  <w:bookmarkStart w:id="68" w:name="__UnoMark__1385_2426741205"/>
                                  <w:bookmarkEnd w:id="68"/>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69" w:name="__UnoMark__1386_2426741205"/>
                                  <w:bookmarkEnd w:id="69"/>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1</w:t>
                                  </w:r>
                                  <w:bookmarkStart w:id="70" w:name="__UnoMark__1387_2426741205"/>
                                  <w:bookmarkEnd w:id="70"/>
                                </w:p>
                              </w:tc>
                              <w:tc>
                                <w:tcPr>
                                  <w:tcW w:w="492" w:type="dxa"/>
                                  <w:tcBorders/>
                                  <w:shd w:fill="auto" w:val="clear"/>
                                  <w:vAlign w:val="bottom"/>
                                </w:tcPr>
                                <w:p>
                                  <w:pPr>
                                    <w:pStyle w:val="Normal"/>
                                    <w:spacing w:lineRule="auto" w:line="240" w:before="0" w:after="0"/>
                                    <w:jc w:val="center"/>
                                    <w:rPr>
                                      <w:color w:val="auto"/>
                                    </w:rPr>
                                  </w:pPr>
                                  <w:bookmarkStart w:id="71" w:name="__UnoMark__1388_2426741205"/>
                                  <w:bookmarkEnd w:id="71"/>
                                  <w:r>
                                    <w:rPr>
                                      <w:rFonts w:cs="Linux Libertine G" w:ascii="Linux Libertine G" w:hAnsi="Linux Libertine G"/>
                                      <w:color w:val="auto"/>
                                      <w:lang w:eastAsia="fr-FR"/>
                                    </w:rPr>
                                    <w:t>X</w:t>
                                  </w:r>
                                  <w:bookmarkStart w:id="72" w:name="__UnoMark__1389_2426741205"/>
                                  <w:bookmarkEnd w:id="72"/>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73" w:name="__UnoMark__1390_2426741205"/>
                                  <w:bookmarkStart w:id="74" w:name="__UnoMark__1391_2426741205"/>
                                  <w:bookmarkStart w:id="75" w:name="__UnoMark__1390_2426741205"/>
                                  <w:bookmarkStart w:id="76" w:name="__UnoMark__1391_2426741205"/>
                                  <w:bookmarkEnd w:id="75"/>
                                  <w:bookmarkEnd w:id="76"/>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77" w:name="__UnoMark__1392_2426741205"/>
                                  <w:bookmarkStart w:id="78" w:name="__UnoMark__1393_2426741205"/>
                                  <w:bookmarkStart w:id="79" w:name="__UnoMark__1392_2426741205"/>
                                  <w:bookmarkStart w:id="80" w:name="__UnoMark__1393_2426741205"/>
                                  <w:bookmarkEnd w:id="79"/>
                                  <w:bookmarkEnd w:id="80"/>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81" w:name="__UnoMark__1395_2426741205"/>
                                  <w:bookmarkStart w:id="82" w:name="__UnoMark__1394_2426741205"/>
                                  <w:bookmarkStart w:id="83" w:name="__UnoMark__1395_2426741205"/>
                                  <w:bookmarkStart w:id="84" w:name="__UnoMark__1394_2426741205"/>
                                  <w:bookmarkEnd w:id="83"/>
                                  <w:bookmarkEnd w:id="84"/>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85" w:name="__UnoMark__1396_2426741205"/>
                                  <w:bookmarkStart w:id="86" w:name="__UnoMark__1397_2426741205"/>
                                  <w:bookmarkStart w:id="87" w:name="__UnoMark__1396_2426741205"/>
                                  <w:bookmarkStart w:id="88" w:name="__UnoMark__1397_2426741205"/>
                                  <w:bookmarkEnd w:id="87"/>
                                  <w:bookmarkEnd w:id="88"/>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89" w:name="__UnoMark__1398_2426741205"/>
                                  <w:bookmarkStart w:id="90" w:name="__UnoMark__1399_2426741205"/>
                                  <w:bookmarkStart w:id="91" w:name="__UnoMark__1398_2426741205"/>
                                  <w:bookmarkStart w:id="92" w:name="__UnoMark__1399_2426741205"/>
                                  <w:bookmarkEnd w:id="91"/>
                                  <w:bookmarkEnd w:id="92"/>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93" w:name="__UnoMark__1400_2426741205"/>
                                  <w:bookmarkEnd w:id="93"/>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2</w:t>
                                  </w:r>
                                  <w:bookmarkStart w:id="94" w:name="__UnoMark__1401_2426741205"/>
                                  <w:bookmarkEnd w:id="94"/>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95" w:name="__UnoMark__1402_2426741205"/>
                                  <w:bookmarkStart w:id="96" w:name="__UnoMark__1403_2426741205"/>
                                  <w:bookmarkStart w:id="97" w:name="__UnoMark__1402_2426741205"/>
                                  <w:bookmarkStart w:id="98" w:name="__UnoMark__1403_2426741205"/>
                                  <w:bookmarkEnd w:id="97"/>
                                  <w:bookmarkEnd w:id="98"/>
                                </w:p>
                              </w:tc>
                              <w:tc>
                                <w:tcPr>
                                  <w:tcW w:w="492" w:type="dxa"/>
                                  <w:tcBorders/>
                                  <w:shd w:fill="auto" w:val="clear"/>
                                  <w:vAlign w:val="bottom"/>
                                </w:tcPr>
                                <w:p>
                                  <w:pPr>
                                    <w:pStyle w:val="Normal"/>
                                    <w:spacing w:lineRule="auto" w:line="240" w:before="0" w:after="0"/>
                                    <w:jc w:val="center"/>
                                    <w:rPr>
                                      <w:color w:val="auto"/>
                                    </w:rPr>
                                  </w:pPr>
                                  <w:bookmarkStart w:id="99" w:name="__UnoMark__1404_2426741205"/>
                                  <w:bookmarkEnd w:id="99"/>
                                  <w:r>
                                    <w:rPr>
                                      <w:rFonts w:cs="Linux Libertine G" w:ascii="Linux Libertine G" w:hAnsi="Linux Libertine G"/>
                                      <w:color w:val="auto"/>
                                      <w:lang w:eastAsia="fr-FR"/>
                                    </w:rPr>
                                    <w:t>X</w:t>
                                  </w:r>
                                  <w:bookmarkStart w:id="100" w:name="__UnoMark__1405_2426741205"/>
                                  <w:bookmarkEnd w:id="100"/>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01" w:name="__UnoMark__1407_2426741205"/>
                                  <w:bookmarkStart w:id="102" w:name="__UnoMark__1406_2426741205"/>
                                  <w:bookmarkStart w:id="103" w:name="__UnoMark__1407_2426741205"/>
                                  <w:bookmarkStart w:id="104" w:name="__UnoMark__1406_2426741205"/>
                                  <w:bookmarkEnd w:id="103"/>
                                  <w:bookmarkEnd w:id="104"/>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05" w:name="__UnoMark__1409_2426741205"/>
                                  <w:bookmarkStart w:id="106" w:name="__UnoMark__1408_2426741205"/>
                                  <w:bookmarkStart w:id="107" w:name="__UnoMark__1409_2426741205"/>
                                  <w:bookmarkStart w:id="108" w:name="__UnoMark__1408_2426741205"/>
                                  <w:bookmarkEnd w:id="107"/>
                                  <w:bookmarkEnd w:id="108"/>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09" w:name="__UnoMark__1411_2426741205"/>
                                  <w:bookmarkStart w:id="110" w:name="__UnoMark__1410_2426741205"/>
                                  <w:bookmarkStart w:id="111" w:name="__UnoMark__1411_2426741205"/>
                                  <w:bookmarkStart w:id="112" w:name="__UnoMark__1410_2426741205"/>
                                  <w:bookmarkEnd w:id="111"/>
                                  <w:bookmarkEnd w:id="112"/>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13" w:name="__UnoMark__1412_2426741205"/>
                                  <w:bookmarkStart w:id="114" w:name="__UnoMark__1413_2426741205"/>
                                  <w:bookmarkStart w:id="115" w:name="__UnoMark__1412_2426741205"/>
                                  <w:bookmarkStart w:id="116" w:name="__UnoMark__1413_2426741205"/>
                                  <w:bookmarkEnd w:id="115"/>
                                  <w:bookmarkEnd w:id="116"/>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117" w:name="__UnoMark__1414_2426741205"/>
                                  <w:bookmarkEnd w:id="117"/>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3</w:t>
                                  </w:r>
                                  <w:bookmarkStart w:id="118" w:name="__UnoMark__1415_2426741205"/>
                                  <w:bookmarkEnd w:id="118"/>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19" w:name="__UnoMark__1416_2426741205"/>
                                  <w:bookmarkStart w:id="120" w:name="__UnoMark__1417_2426741205"/>
                                  <w:bookmarkStart w:id="121" w:name="__UnoMark__1416_2426741205"/>
                                  <w:bookmarkStart w:id="122" w:name="__UnoMark__1417_2426741205"/>
                                  <w:bookmarkEnd w:id="121"/>
                                  <w:bookmarkEnd w:id="122"/>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23" w:name="__UnoMark__1418_2426741205"/>
                                  <w:bookmarkStart w:id="124" w:name="__UnoMark__1419_2426741205"/>
                                  <w:bookmarkStart w:id="125" w:name="__UnoMark__1418_2426741205"/>
                                  <w:bookmarkStart w:id="126" w:name="__UnoMark__1419_2426741205"/>
                                  <w:bookmarkEnd w:id="125"/>
                                  <w:bookmarkEnd w:id="126"/>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27" w:name="__UnoMark__1421_2426741205"/>
                                  <w:bookmarkStart w:id="128" w:name="__UnoMark__1420_2426741205"/>
                                  <w:bookmarkStart w:id="129" w:name="__UnoMark__1421_2426741205"/>
                                  <w:bookmarkStart w:id="130" w:name="__UnoMark__1420_2426741205"/>
                                  <w:bookmarkEnd w:id="129"/>
                                  <w:bookmarkEnd w:id="130"/>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31" w:name="__UnoMark__1423_2426741205"/>
                                  <w:bookmarkStart w:id="132" w:name="__UnoMark__1422_2426741205"/>
                                  <w:bookmarkStart w:id="133" w:name="__UnoMark__1423_2426741205"/>
                                  <w:bookmarkStart w:id="134" w:name="__UnoMark__1422_2426741205"/>
                                  <w:bookmarkEnd w:id="133"/>
                                  <w:bookmarkEnd w:id="134"/>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35" w:name="__UnoMark__1424_2426741205"/>
                                  <w:bookmarkStart w:id="136" w:name="__UnoMark__1425_2426741205"/>
                                  <w:bookmarkStart w:id="137" w:name="__UnoMark__1424_2426741205"/>
                                  <w:bookmarkStart w:id="138" w:name="__UnoMark__1425_2426741205"/>
                                  <w:bookmarkEnd w:id="137"/>
                                  <w:bookmarkEnd w:id="138"/>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39" w:name="__UnoMark__1427_2426741205"/>
                                  <w:bookmarkStart w:id="140" w:name="__UnoMark__1426_2426741205"/>
                                  <w:bookmarkStart w:id="141" w:name="__UnoMark__1427_2426741205"/>
                                  <w:bookmarkStart w:id="142" w:name="__UnoMark__1426_2426741205"/>
                                  <w:bookmarkEnd w:id="141"/>
                                  <w:bookmarkEnd w:id="142"/>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143" w:name="__UnoMark__1428_2426741205"/>
                                  <w:bookmarkEnd w:id="143"/>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4</w:t>
                                  </w:r>
                                  <w:bookmarkStart w:id="144" w:name="__UnoMark__1429_2426741205"/>
                                  <w:bookmarkEnd w:id="144"/>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45" w:name="__UnoMark__1431_2426741205"/>
                                  <w:bookmarkStart w:id="146" w:name="__UnoMark__1430_2426741205"/>
                                  <w:bookmarkStart w:id="147" w:name="__UnoMark__1431_2426741205"/>
                                  <w:bookmarkStart w:id="148" w:name="__UnoMark__1430_2426741205"/>
                                  <w:bookmarkEnd w:id="147"/>
                                  <w:bookmarkEnd w:id="148"/>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49" w:name="__UnoMark__1433_2426741205"/>
                                  <w:bookmarkStart w:id="150" w:name="__UnoMark__1432_2426741205"/>
                                  <w:bookmarkStart w:id="151" w:name="__UnoMark__1433_2426741205"/>
                                  <w:bookmarkStart w:id="152" w:name="__UnoMark__1432_2426741205"/>
                                  <w:bookmarkEnd w:id="151"/>
                                  <w:bookmarkEnd w:id="152"/>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53" w:name="__UnoMark__1434_2426741205"/>
                                  <w:bookmarkStart w:id="154" w:name="__UnoMark__1435_2426741205"/>
                                  <w:bookmarkStart w:id="155" w:name="__UnoMark__1434_2426741205"/>
                                  <w:bookmarkStart w:id="156" w:name="__UnoMark__1435_2426741205"/>
                                  <w:bookmarkEnd w:id="155"/>
                                  <w:bookmarkEnd w:id="156"/>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57" w:name="__UnoMark__1436_2426741205"/>
                                  <w:bookmarkStart w:id="158" w:name="__UnoMark__1437_2426741205"/>
                                  <w:bookmarkStart w:id="159" w:name="__UnoMark__1436_2426741205"/>
                                  <w:bookmarkStart w:id="160" w:name="__UnoMark__1437_2426741205"/>
                                  <w:bookmarkEnd w:id="159"/>
                                  <w:bookmarkEnd w:id="160"/>
                                </w:p>
                              </w:tc>
                              <w:tc>
                                <w:tcPr>
                                  <w:tcW w:w="494" w:type="dxa"/>
                                  <w:tcBorders/>
                                  <w:shd w:fill="auto" w:val="clear"/>
                                  <w:vAlign w:val="bottom"/>
                                </w:tcPr>
                                <w:p>
                                  <w:pPr>
                                    <w:pStyle w:val="Normal"/>
                                    <w:spacing w:lineRule="auto" w:line="240" w:before="0" w:after="0"/>
                                    <w:jc w:val="center"/>
                                    <w:rPr>
                                      <w:color w:val="auto"/>
                                    </w:rPr>
                                  </w:pPr>
                                  <w:bookmarkStart w:id="161" w:name="__UnoMark__1438_2426741205"/>
                                  <w:bookmarkEnd w:id="161"/>
                                  <w:r>
                                    <w:rPr>
                                      <w:rFonts w:cs="Linux Libertine G" w:ascii="Linux Libertine G" w:hAnsi="Linux Libertine G"/>
                                      <w:color w:val="auto"/>
                                      <w:lang w:eastAsia="fr-FR"/>
                                    </w:rPr>
                                    <w:t>X</w:t>
                                  </w:r>
                                  <w:bookmarkStart w:id="162" w:name="__UnoMark__1439_2426741205"/>
                                  <w:bookmarkEnd w:id="162"/>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63" w:name="__UnoMark__1441_2426741205"/>
                                  <w:bookmarkStart w:id="164" w:name="__UnoMark__1440_2426741205"/>
                                  <w:bookmarkStart w:id="165" w:name="__UnoMark__1441_2426741205"/>
                                  <w:bookmarkStart w:id="166" w:name="__UnoMark__1440_2426741205"/>
                                  <w:bookmarkEnd w:id="165"/>
                                  <w:bookmarkEnd w:id="166"/>
                                </w:p>
                              </w:tc>
                            </w:tr>
                            <w:tr>
                              <w:trPr>
                                <w:trHeight w:val="392"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167" w:name="__UnoMark__1442_2426741205"/>
                                  <w:bookmarkEnd w:id="167"/>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5</w:t>
                                  </w:r>
                                  <w:bookmarkStart w:id="168" w:name="__UnoMark__1443_2426741205"/>
                                  <w:bookmarkEnd w:id="168"/>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69" w:name="__UnoMark__1445_2426741205"/>
                                  <w:bookmarkStart w:id="170" w:name="__UnoMark__1444_2426741205"/>
                                  <w:bookmarkStart w:id="171" w:name="__UnoMark__1445_2426741205"/>
                                  <w:bookmarkStart w:id="172" w:name="__UnoMark__1444_2426741205"/>
                                  <w:bookmarkEnd w:id="171"/>
                                  <w:bookmarkEnd w:id="172"/>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73" w:name="__UnoMark__1446_2426741205"/>
                                  <w:bookmarkStart w:id="174" w:name="__UnoMark__1447_2426741205"/>
                                  <w:bookmarkStart w:id="175" w:name="__UnoMark__1446_2426741205"/>
                                  <w:bookmarkStart w:id="176" w:name="__UnoMark__1447_2426741205"/>
                                  <w:bookmarkEnd w:id="175"/>
                                  <w:bookmarkEnd w:id="176"/>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77" w:name="__UnoMark__1449_2426741205"/>
                                  <w:bookmarkStart w:id="178" w:name="__UnoMark__1448_2426741205"/>
                                  <w:bookmarkStart w:id="179" w:name="__UnoMark__1449_2426741205"/>
                                  <w:bookmarkStart w:id="180" w:name="__UnoMark__1448_2426741205"/>
                                  <w:bookmarkEnd w:id="179"/>
                                  <w:bookmarkEnd w:id="180"/>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81" w:name="__UnoMark__1451_2426741205"/>
                                  <w:bookmarkStart w:id="182" w:name="__UnoMark__1450_2426741205"/>
                                  <w:bookmarkStart w:id="183" w:name="__UnoMark__1451_2426741205"/>
                                  <w:bookmarkStart w:id="184" w:name="__UnoMark__1450_2426741205"/>
                                  <w:bookmarkEnd w:id="183"/>
                                  <w:bookmarkEnd w:id="184"/>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85" w:name="__UnoMark__1453_2426741205"/>
                                  <w:bookmarkStart w:id="186" w:name="__UnoMark__1452_2426741205"/>
                                  <w:bookmarkStart w:id="187" w:name="__UnoMark__1453_2426741205"/>
                                  <w:bookmarkStart w:id="188" w:name="__UnoMark__1452_2426741205"/>
                                  <w:bookmarkEnd w:id="187"/>
                                  <w:bookmarkEnd w:id="188"/>
                                </w:p>
                              </w:tc>
                              <w:tc>
                                <w:tcPr>
                                  <w:tcW w:w="488" w:type="dxa"/>
                                  <w:tcBorders/>
                                  <w:shd w:fill="auto" w:val="clear"/>
                                  <w:vAlign w:val="bottom"/>
                                </w:tcPr>
                                <w:p>
                                  <w:pPr>
                                    <w:pStyle w:val="Normal"/>
                                    <w:spacing w:lineRule="auto" w:line="240" w:before="0" w:after="0"/>
                                    <w:jc w:val="center"/>
                                    <w:rPr>
                                      <w:color w:val="auto"/>
                                    </w:rPr>
                                  </w:pPr>
                                  <w:bookmarkStart w:id="189" w:name="__UnoMark__1454_2426741205"/>
                                  <w:bookmarkEnd w:id="189"/>
                                  <w:r>
                                    <w:rPr>
                                      <w:rFonts w:cs="Linux Libertine G" w:ascii="Linux Libertine G" w:hAnsi="Linux Libertine G"/>
                                      <w:color w:val="auto"/>
                                      <w:lang w:eastAsia="fr-FR"/>
                                    </w:rPr>
                                    <w:t>X</w:t>
                                  </w:r>
                                </w:p>
                              </w:tc>
                            </w:tr>
                          </w:tbl>
                          <w:p>
                            <w:pPr>
                              <w:pStyle w:val="Contenudecadre"/>
                              <w:spacing w:before="0" w:after="160"/>
                              <w:rPr/>
                            </w:pPr>
                            <w:r>
                              <w:rPr/>
                            </w:r>
                          </w:p>
                        </w:txbxContent>
                      </wps:txbx>
                      <wps:bodyPr lIns="0" rIns="0" tIns="0" bIns="0">
                        <a:spAutoFit/>
                      </wps:bodyPr>
                    </wps:wsp>
                  </a:graphicData>
                </a:graphic>
              </wp:anchor>
            </w:drawing>
          </mc:Choice>
          <mc:Fallback>
            <w:pict>
              <v:rect id="shape_0" ID="Cadre3" stroked="f" style="position:absolute;margin-left:375.05pt;margin-top:-164.65pt;width:171.45pt;height:170.85pt;mso-position-horizontal-relative:page">
                <w10:wrap type="none"/>
                <v:fill o:detectmouseclick="t" on="false"/>
                <v:stroke color="#3465a4" joinstyle="round" endcap="flat"/>
                <v:textbox>
                  <w:txbxContent>
                    <w:tbl>
                      <w:tblPr>
                        <w:tblStyle w:val="Grilledutableau"/>
                        <w:tblW w:w="3428" w:type="dxa"/>
                        <w:jc w:val="left"/>
                        <w:tblInd w:w="0" w:type="dxa"/>
                        <w:tblCellMar>
                          <w:top w:w="0" w:type="dxa"/>
                          <w:left w:w="123" w:type="dxa"/>
                          <w:bottom w:w="0" w:type="dxa"/>
                          <w:right w:w="108" w:type="dxa"/>
                        </w:tblCellMar>
                        <w:tblLook w:noVBand="1" w:val="04a0" w:noHBand="0" w:lastColumn="0" w:firstColumn="1" w:lastRow="0" w:firstRow="1"/>
                      </w:tblPr>
                      <w:tblGrid>
                        <w:gridCol w:w="475"/>
                        <w:gridCol w:w="492"/>
                        <w:gridCol w:w="492"/>
                        <w:gridCol w:w="492"/>
                        <w:gridCol w:w="494"/>
                        <w:gridCol w:w="494"/>
                        <w:gridCol w:w="488"/>
                      </w:tblGrid>
                      <w:tr>
                        <w:trPr>
                          <w:trHeight w:val="256" w:hRule="atLeast"/>
                        </w:trPr>
                        <w:tc>
                          <w:tcPr>
                            <w:tcW w:w="475" w:type="dxa"/>
                            <w:tcBorders>
                              <w:top w:val="nil"/>
                              <w:left w:val="nil"/>
                              <w:bottom w:val="nil"/>
                              <w:right w:val="nil"/>
                              <w:insideH w:val="nil"/>
                              <w:insideV w:val="nil"/>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190" w:name="__UnoMark__1373_2426741205"/>
                            <w:bookmarkStart w:id="191" w:name="__UnoMark__1373_2426741205"/>
                            <w:bookmarkEnd w:id="191"/>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192" w:name="__UnoMark__1374_2426741205"/>
                            <w:bookmarkEnd w:id="192"/>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1</w:t>
                            </w:r>
                            <w:bookmarkStart w:id="193" w:name="__UnoMark__1375_2426741205"/>
                            <w:bookmarkEnd w:id="193"/>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194" w:name="__UnoMark__1376_2426741205"/>
                            <w:bookmarkEnd w:id="194"/>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2</w:t>
                            </w:r>
                            <w:bookmarkStart w:id="195" w:name="__UnoMark__1377_2426741205"/>
                            <w:bookmarkEnd w:id="195"/>
                          </w:p>
                        </w:tc>
                        <w:tc>
                          <w:tcPr>
                            <w:tcW w:w="492"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196" w:name="__UnoMark__1378_2426741205"/>
                            <w:bookmarkEnd w:id="196"/>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3</w:t>
                            </w:r>
                            <w:bookmarkStart w:id="197" w:name="__UnoMark__1379_2426741205"/>
                            <w:bookmarkEnd w:id="197"/>
                          </w:p>
                        </w:tc>
                        <w:tc>
                          <w:tcPr>
                            <w:tcW w:w="494"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198" w:name="__UnoMark__1380_2426741205"/>
                            <w:bookmarkEnd w:id="198"/>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4</w:t>
                            </w:r>
                            <w:bookmarkStart w:id="199" w:name="__UnoMark__1381_2426741205"/>
                            <w:bookmarkEnd w:id="199"/>
                          </w:p>
                        </w:tc>
                        <w:tc>
                          <w:tcPr>
                            <w:tcW w:w="494"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200" w:name="__UnoMark__1382_2426741205"/>
                            <w:bookmarkEnd w:id="200"/>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5</w:t>
                            </w:r>
                            <w:bookmarkStart w:id="201" w:name="__UnoMark__1383_2426741205"/>
                            <w:bookmarkEnd w:id="201"/>
                          </w:p>
                        </w:tc>
                        <w:tc>
                          <w:tcPr>
                            <w:tcW w:w="488" w:type="dxa"/>
                            <w:tcBorders>
                              <w:top w:val="nil"/>
                              <w:left w:val="nil"/>
                              <w:right w:val="nil"/>
                              <w:insideV w:val="nil"/>
                            </w:tcBorders>
                            <w:shd w:fill="auto" w:val="clear"/>
                            <w:vAlign w:val="bottom"/>
                          </w:tcPr>
                          <w:p>
                            <w:pPr>
                              <w:pStyle w:val="Normal"/>
                              <w:spacing w:lineRule="auto" w:line="240" w:before="0" w:after="0"/>
                              <w:jc w:val="center"/>
                              <w:rPr>
                                <w:color w:val="auto"/>
                              </w:rPr>
                            </w:pPr>
                            <w:bookmarkStart w:id="202" w:name="__UnoMark__1384_2426741205"/>
                            <w:bookmarkEnd w:id="202"/>
                            <w:r>
                              <w:rPr>
                                <w:rFonts w:cs="Linux Libertine G" w:ascii="Linux Libertine G" w:hAnsi="Linux Libertine G"/>
                                <w:color w:val="auto"/>
                                <w:lang w:eastAsia="fr-FR"/>
                              </w:rPr>
                              <w:t>C</w:t>
                            </w:r>
                            <w:r>
                              <w:rPr>
                                <w:rFonts w:cs="Linux Libertine G" w:ascii="Linux Libertine G" w:hAnsi="Linux Libertine G"/>
                                <w:color w:val="auto"/>
                                <w:vertAlign w:val="subscript"/>
                                <w:lang w:eastAsia="fr-FR"/>
                              </w:rPr>
                              <w:t>6</w:t>
                            </w:r>
                            <w:bookmarkStart w:id="203" w:name="__UnoMark__1385_2426741205"/>
                            <w:bookmarkEnd w:id="203"/>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204" w:name="__UnoMark__1386_2426741205"/>
                            <w:bookmarkEnd w:id="204"/>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1</w:t>
                            </w:r>
                            <w:bookmarkStart w:id="205" w:name="__UnoMark__1387_2426741205"/>
                            <w:bookmarkEnd w:id="205"/>
                          </w:p>
                        </w:tc>
                        <w:tc>
                          <w:tcPr>
                            <w:tcW w:w="492" w:type="dxa"/>
                            <w:tcBorders/>
                            <w:shd w:fill="auto" w:val="clear"/>
                            <w:vAlign w:val="bottom"/>
                          </w:tcPr>
                          <w:p>
                            <w:pPr>
                              <w:pStyle w:val="Normal"/>
                              <w:spacing w:lineRule="auto" w:line="240" w:before="0" w:after="0"/>
                              <w:jc w:val="center"/>
                              <w:rPr>
                                <w:color w:val="auto"/>
                              </w:rPr>
                            </w:pPr>
                            <w:bookmarkStart w:id="206" w:name="__UnoMark__1388_2426741205"/>
                            <w:bookmarkEnd w:id="206"/>
                            <w:r>
                              <w:rPr>
                                <w:rFonts w:cs="Linux Libertine G" w:ascii="Linux Libertine G" w:hAnsi="Linux Libertine G"/>
                                <w:color w:val="auto"/>
                                <w:lang w:eastAsia="fr-FR"/>
                              </w:rPr>
                              <w:t>X</w:t>
                            </w:r>
                            <w:bookmarkStart w:id="207" w:name="__UnoMark__1389_2426741205"/>
                            <w:bookmarkEnd w:id="207"/>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08" w:name="__UnoMark__1390_2426741205"/>
                            <w:bookmarkStart w:id="209" w:name="__UnoMark__1391_2426741205"/>
                            <w:bookmarkStart w:id="210" w:name="__UnoMark__1390_2426741205"/>
                            <w:bookmarkStart w:id="211" w:name="__UnoMark__1391_2426741205"/>
                            <w:bookmarkEnd w:id="210"/>
                            <w:bookmarkEnd w:id="211"/>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12" w:name="__UnoMark__1392_2426741205"/>
                            <w:bookmarkStart w:id="213" w:name="__UnoMark__1393_2426741205"/>
                            <w:bookmarkStart w:id="214" w:name="__UnoMark__1392_2426741205"/>
                            <w:bookmarkStart w:id="215" w:name="__UnoMark__1393_2426741205"/>
                            <w:bookmarkEnd w:id="214"/>
                            <w:bookmarkEnd w:id="215"/>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16" w:name="__UnoMark__1395_2426741205"/>
                            <w:bookmarkStart w:id="217" w:name="__UnoMark__1394_2426741205"/>
                            <w:bookmarkStart w:id="218" w:name="__UnoMark__1395_2426741205"/>
                            <w:bookmarkStart w:id="219" w:name="__UnoMark__1394_2426741205"/>
                            <w:bookmarkEnd w:id="218"/>
                            <w:bookmarkEnd w:id="219"/>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20" w:name="__UnoMark__1396_2426741205"/>
                            <w:bookmarkStart w:id="221" w:name="__UnoMark__1397_2426741205"/>
                            <w:bookmarkStart w:id="222" w:name="__UnoMark__1396_2426741205"/>
                            <w:bookmarkStart w:id="223" w:name="__UnoMark__1397_2426741205"/>
                            <w:bookmarkEnd w:id="222"/>
                            <w:bookmarkEnd w:id="223"/>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24" w:name="__UnoMark__1398_2426741205"/>
                            <w:bookmarkStart w:id="225" w:name="__UnoMark__1399_2426741205"/>
                            <w:bookmarkStart w:id="226" w:name="__UnoMark__1398_2426741205"/>
                            <w:bookmarkStart w:id="227" w:name="__UnoMark__1399_2426741205"/>
                            <w:bookmarkEnd w:id="226"/>
                            <w:bookmarkEnd w:id="227"/>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228" w:name="__UnoMark__1400_2426741205"/>
                            <w:bookmarkEnd w:id="228"/>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2</w:t>
                            </w:r>
                            <w:bookmarkStart w:id="229" w:name="__UnoMark__1401_2426741205"/>
                            <w:bookmarkEnd w:id="229"/>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30" w:name="__UnoMark__1402_2426741205"/>
                            <w:bookmarkStart w:id="231" w:name="__UnoMark__1403_2426741205"/>
                            <w:bookmarkStart w:id="232" w:name="__UnoMark__1402_2426741205"/>
                            <w:bookmarkStart w:id="233" w:name="__UnoMark__1403_2426741205"/>
                            <w:bookmarkEnd w:id="232"/>
                            <w:bookmarkEnd w:id="233"/>
                          </w:p>
                        </w:tc>
                        <w:tc>
                          <w:tcPr>
                            <w:tcW w:w="492" w:type="dxa"/>
                            <w:tcBorders/>
                            <w:shd w:fill="auto" w:val="clear"/>
                            <w:vAlign w:val="bottom"/>
                          </w:tcPr>
                          <w:p>
                            <w:pPr>
                              <w:pStyle w:val="Normal"/>
                              <w:spacing w:lineRule="auto" w:line="240" w:before="0" w:after="0"/>
                              <w:jc w:val="center"/>
                              <w:rPr>
                                <w:color w:val="auto"/>
                              </w:rPr>
                            </w:pPr>
                            <w:bookmarkStart w:id="234" w:name="__UnoMark__1404_2426741205"/>
                            <w:bookmarkEnd w:id="234"/>
                            <w:r>
                              <w:rPr>
                                <w:rFonts w:cs="Linux Libertine G" w:ascii="Linux Libertine G" w:hAnsi="Linux Libertine G"/>
                                <w:color w:val="auto"/>
                                <w:lang w:eastAsia="fr-FR"/>
                              </w:rPr>
                              <w:t>X</w:t>
                            </w:r>
                            <w:bookmarkStart w:id="235" w:name="__UnoMark__1405_2426741205"/>
                            <w:bookmarkEnd w:id="235"/>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36" w:name="__UnoMark__1407_2426741205"/>
                            <w:bookmarkStart w:id="237" w:name="__UnoMark__1406_2426741205"/>
                            <w:bookmarkStart w:id="238" w:name="__UnoMark__1407_2426741205"/>
                            <w:bookmarkStart w:id="239" w:name="__UnoMark__1406_2426741205"/>
                            <w:bookmarkEnd w:id="238"/>
                            <w:bookmarkEnd w:id="239"/>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40" w:name="__UnoMark__1409_2426741205"/>
                            <w:bookmarkStart w:id="241" w:name="__UnoMark__1408_2426741205"/>
                            <w:bookmarkStart w:id="242" w:name="__UnoMark__1409_2426741205"/>
                            <w:bookmarkStart w:id="243" w:name="__UnoMark__1408_2426741205"/>
                            <w:bookmarkEnd w:id="242"/>
                            <w:bookmarkEnd w:id="243"/>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44" w:name="__UnoMark__1411_2426741205"/>
                            <w:bookmarkStart w:id="245" w:name="__UnoMark__1410_2426741205"/>
                            <w:bookmarkStart w:id="246" w:name="__UnoMark__1411_2426741205"/>
                            <w:bookmarkStart w:id="247" w:name="__UnoMark__1410_2426741205"/>
                            <w:bookmarkEnd w:id="246"/>
                            <w:bookmarkEnd w:id="247"/>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48" w:name="__UnoMark__1412_2426741205"/>
                            <w:bookmarkStart w:id="249" w:name="__UnoMark__1413_2426741205"/>
                            <w:bookmarkStart w:id="250" w:name="__UnoMark__1412_2426741205"/>
                            <w:bookmarkStart w:id="251" w:name="__UnoMark__1413_2426741205"/>
                            <w:bookmarkEnd w:id="250"/>
                            <w:bookmarkEnd w:id="251"/>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252" w:name="__UnoMark__1414_2426741205"/>
                            <w:bookmarkEnd w:id="252"/>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3</w:t>
                            </w:r>
                            <w:bookmarkStart w:id="253" w:name="__UnoMark__1415_2426741205"/>
                            <w:bookmarkEnd w:id="253"/>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54" w:name="__UnoMark__1416_2426741205"/>
                            <w:bookmarkStart w:id="255" w:name="__UnoMark__1417_2426741205"/>
                            <w:bookmarkStart w:id="256" w:name="__UnoMark__1416_2426741205"/>
                            <w:bookmarkStart w:id="257" w:name="__UnoMark__1417_2426741205"/>
                            <w:bookmarkEnd w:id="256"/>
                            <w:bookmarkEnd w:id="257"/>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58" w:name="__UnoMark__1418_2426741205"/>
                            <w:bookmarkStart w:id="259" w:name="__UnoMark__1419_2426741205"/>
                            <w:bookmarkStart w:id="260" w:name="__UnoMark__1418_2426741205"/>
                            <w:bookmarkStart w:id="261" w:name="__UnoMark__1419_2426741205"/>
                            <w:bookmarkEnd w:id="260"/>
                            <w:bookmarkEnd w:id="261"/>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62" w:name="__UnoMark__1421_2426741205"/>
                            <w:bookmarkStart w:id="263" w:name="__UnoMark__1420_2426741205"/>
                            <w:bookmarkStart w:id="264" w:name="__UnoMark__1421_2426741205"/>
                            <w:bookmarkStart w:id="265" w:name="__UnoMark__1420_2426741205"/>
                            <w:bookmarkEnd w:id="264"/>
                            <w:bookmarkEnd w:id="265"/>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66" w:name="__UnoMark__1423_2426741205"/>
                            <w:bookmarkStart w:id="267" w:name="__UnoMark__1422_2426741205"/>
                            <w:bookmarkStart w:id="268" w:name="__UnoMark__1423_2426741205"/>
                            <w:bookmarkStart w:id="269" w:name="__UnoMark__1422_2426741205"/>
                            <w:bookmarkEnd w:id="268"/>
                            <w:bookmarkEnd w:id="269"/>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70" w:name="__UnoMark__1424_2426741205"/>
                            <w:bookmarkStart w:id="271" w:name="__UnoMark__1425_2426741205"/>
                            <w:bookmarkStart w:id="272" w:name="__UnoMark__1424_2426741205"/>
                            <w:bookmarkStart w:id="273" w:name="__UnoMark__1425_2426741205"/>
                            <w:bookmarkEnd w:id="272"/>
                            <w:bookmarkEnd w:id="273"/>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74" w:name="__UnoMark__1427_2426741205"/>
                            <w:bookmarkStart w:id="275" w:name="__UnoMark__1426_2426741205"/>
                            <w:bookmarkStart w:id="276" w:name="__UnoMark__1427_2426741205"/>
                            <w:bookmarkStart w:id="277" w:name="__UnoMark__1426_2426741205"/>
                            <w:bookmarkEnd w:id="276"/>
                            <w:bookmarkEnd w:id="277"/>
                          </w:p>
                        </w:tc>
                      </w:tr>
                      <w:tr>
                        <w:trPr>
                          <w:trHeight w:val="256"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278" w:name="__UnoMark__1428_2426741205"/>
                            <w:bookmarkEnd w:id="278"/>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4</w:t>
                            </w:r>
                            <w:bookmarkStart w:id="279" w:name="__UnoMark__1429_2426741205"/>
                            <w:bookmarkEnd w:id="279"/>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80" w:name="__UnoMark__1431_2426741205"/>
                            <w:bookmarkStart w:id="281" w:name="__UnoMark__1430_2426741205"/>
                            <w:bookmarkStart w:id="282" w:name="__UnoMark__1431_2426741205"/>
                            <w:bookmarkStart w:id="283" w:name="__UnoMark__1430_2426741205"/>
                            <w:bookmarkEnd w:id="282"/>
                            <w:bookmarkEnd w:id="283"/>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84" w:name="__UnoMark__1433_2426741205"/>
                            <w:bookmarkStart w:id="285" w:name="__UnoMark__1432_2426741205"/>
                            <w:bookmarkStart w:id="286" w:name="__UnoMark__1433_2426741205"/>
                            <w:bookmarkStart w:id="287" w:name="__UnoMark__1432_2426741205"/>
                            <w:bookmarkEnd w:id="286"/>
                            <w:bookmarkEnd w:id="287"/>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88" w:name="__UnoMark__1434_2426741205"/>
                            <w:bookmarkStart w:id="289" w:name="__UnoMark__1435_2426741205"/>
                            <w:bookmarkStart w:id="290" w:name="__UnoMark__1434_2426741205"/>
                            <w:bookmarkStart w:id="291" w:name="__UnoMark__1435_2426741205"/>
                            <w:bookmarkEnd w:id="290"/>
                            <w:bookmarkEnd w:id="291"/>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92" w:name="__UnoMark__1436_2426741205"/>
                            <w:bookmarkStart w:id="293" w:name="__UnoMark__1437_2426741205"/>
                            <w:bookmarkStart w:id="294" w:name="__UnoMark__1436_2426741205"/>
                            <w:bookmarkStart w:id="295" w:name="__UnoMark__1437_2426741205"/>
                            <w:bookmarkEnd w:id="294"/>
                            <w:bookmarkEnd w:id="295"/>
                          </w:p>
                        </w:tc>
                        <w:tc>
                          <w:tcPr>
                            <w:tcW w:w="494" w:type="dxa"/>
                            <w:tcBorders/>
                            <w:shd w:fill="auto" w:val="clear"/>
                            <w:vAlign w:val="bottom"/>
                          </w:tcPr>
                          <w:p>
                            <w:pPr>
                              <w:pStyle w:val="Normal"/>
                              <w:spacing w:lineRule="auto" w:line="240" w:before="0" w:after="0"/>
                              <w:jc w:val="center"/>
                              <w:rPr>
                                <w:color w:val="auto"/>
                              </w:rPr>
                            </w:pPr>
                            <w:bookmarkStart w:id="296" w:name="__UnoMark__1438_2426741205"/>
                            <w:bookmarkEnd w:id="296"/>
                            <w:r>
                              <w:rPr>
                                <w:rFonts w:cs="Linux Libertine G" w:ascii="Linux Libertine G" w:hAnsi="Linux Libertine G"/>
                                <w:color w:val="auto"/>
                                <w:lang w:eastAsia="fr-FR"/>
                              </w:rPr>
                              <w:t>X</w:t>
                            </w:r>
                            <w:bookmarkStart w:id="297" w:name="__UnoMark__1439_2426741205"/>
                            <w:bookmarkEnd w:id="297"/>
                          </w:p>
                        </w:tc>
                        <w:tc>
                          <w:tcPr>
                            <w:tcW w:w="488"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298" w:name="__UnoMark__1441_2426741205"/>
                            <w:bookmarkStart w:id="299" w:name="__UnoMark__1440_2426741205"/>
                            <w:bookmarkStart w:id="300" w:name="__UnoMark__1441_2426741205"/>
                            <w:bookmarkStart w:id="301" w:name="__UnoMark__1440_2426741205"/>
                            <w:bookmarkEnd w:id="300"/>
                            <w:bookmarkEnd w:id="301"/>
                          </w:p>
                        </w:tc>
                      </w:tr>
                      <w:tr>
                        <w:trPr>
                          <w:trHeight w:val="392" w:hRule="atLeast"/>
                        </w:trPr>
                        <w:tc>
                          <w:tcPr>
                            <w:tcW w:w="475" w:type="dxa"/>
                            <w:tcBorders>
                              <w:top w:val="nil"/>
                              <w:left w:val="nil"/>
                              <w:bottom w:val="nil"/>
                              <w:insideH w:val="nil"/>
                            </w:tcBorders>
                            <w:shd w:fill="auto" w:val="clear"/>
                            <w:vAlign w:val="bottom"/>
                          </w:tcPr>
                          <w:p>
                            <w:pPr>
                              <w:pStyle w:val="Normal"/>
                              <w:spacing w:lineRule="auto" w:line="240" w:before="0" w:after="0"/>
                              <w:jc w:val="center"/>
                              <w:rPr>
                                <w:color w:val="auto"/>
                              </w:rPr>
                            </w:pPr>
                            <w:bookmarkStart w:id="302" w:name="__UnoMark__1442_2426741205"/>
                            <w:bookmarkEnd w:id="302"/>
                            <w:r>
                              <w:rPr>
                                <w:rFonts w:cs="Linux Libertine G" w:ascii="Linux Libertine G" w:hAnsi="Linux Libertine G"/>
                                <w:color w:val="auto"/>
                                <w:lang w:eastAsia="fr-FR"/>
                              </w:rPr>
                              <w:t>Q</w:t>
                            </w:r>
                            <w:r>
                              <w:rPr>
                                <w:rFonts w:cs="Linux Libertine G" w:ascii="Linux Libertine G" w:hAnsi="Linux Libertine G"/>
                                <w:color w:val="auto"/>
                                <w:vertAlign w:val="subscript"/>
                                <w:lang w:eastAsia="fr-FR"/>
                              </w:rPr>
                              <w:t>5</w:t>
                            </w:r>
                            <w:bookmarkStart w:id="303" w:name="__UnoMark__1443_2426741205"/>
                            <w:bookmarkEnd w:id="303"/>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304" w:name="__UnoMark__1445_2426741205"/>
                            <w:bookmarkStart w:id="305" w:name="__UnoMark__1444_2426741205"/>
                            <w:bookmarkStart w:id="306" w:name="__UnoMark__1445_2426741205"/>
                            <w:bookmarkStart w:id="307" w:name="__UnoMark__1444_2426741205"/>
                            <w:bookmarkEnd w:id="306"/>
                            <w:bookmarkEnd w:id="307"/>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308" w:name="__UnoMark__1446_2426741205"/>
                            <w:bookmarkStart w:id="309" w:name="__UnoMark__1447_2426741205"/>
                            <w:bookmarkStart w:id="310" w:name="__UnoMark__1446_2426741205"/>
                            <w:bookmarkStart w:id="311" w:name="__UnoMark__1447_2426741205"/>
                            <w:bookmarkEnd w:id="310"/>
                            <w:bookmarkEnd w:id="311"/>
                          </w:p>
                        </w:tc>
                        <w:tc>
                          <w:tcPr>
                            <w:tcW w:w="492"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312" w:name="__UnoMark__1449_2426741205"/>
                            <w:bookmarkStart w:id="313" w:name="__UnoMark__1448_2426741205"/>
                            <w:bookmarkStart w:id="314" w:name="__UnoMark__1449_2426741205"/>
                            <w:bookmarkStart w:id="315" w:name="__UnoMark__1448_2426741205"/>
                            <w:bookmarkEnd w:id="314"/>
                            <w:bookmarkEnd w:id="315"/>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316" w:name="__UnoMark__1451_2426741205"/>
                            <w:bookmarkStart w:id="317" w:name="__UnoMark__1450_2426741205"/>
                            <w:bookmarkStart w:id="318" w:name="__UnoMark__1451_2426741205"/>
                            <w:bookmarkStart w:id="319" w:name="__UnoMark__1450_2426741205"/>
                            <w:bookmarkEnd w:id="318"/>
                            <w:bookmarkEnd w:id="319"/>
                          </w:p>
                        </w:tc>
                        <w:tc>
                          <w:tcPr>
                            <w:tcW w:w="494" w:type="dxa"/>
                            <w:tcBorders/>
                            <w:shd w:fill="auto" w:val="clear"/>
                            <w:vAlign w:val="bottom"/>
                          </w:tcPr>
                          <w:p>
                            <w:pPr>
                              <w:pStyle w:val="Normal"/>
                              <w:spacing w:lineRule="auto" w:line="240" w:before="0" w:after="0"/>
                              <w:jc w:val="center"/>
                              <w:rPr>
                                <w:rFonts w:ascii="Linux Libertine G" w:hAnsi="Linux Libertine G" w:cs="Linux Libertine G"/>
                                <w:color w:val="auto"/>
                                <w:lang w:eastAsia="fr-FR"/>
                              </w:rPr>
                            </w:pPr>
                            <w:r>
                              <w:rPr>
                                <w:rFonts w:cs="Linux Libertine G" w:ascii="Linux Libertine G" w:hAnsi="Linux Libertine G"/>
                                <w:color w:val="auto"/>
                                <w:lang w:eastAsia="fr-FR"/>
                              </w:rPr>
                            </w:r>
                            <w:bookmarkStart w:id="320" w:name="__UnoMark__1453_2426741205"/>
                            <w:bookmarkStart w:id="321" w:name="__UnoMark__1452_2426741205"/>
                            <w:bookmarkStart w:id="322" w:name="__UnoMark__1453_2426741205"/>
                            <w:bookmarkStart w:id="323" w:name="__UnoMark__1452_2426741205"/>
                            <w:bookmarkEnd w:id="322"/>
                            <w:bookmarkEnd w:id="323"/>
                          </w:p>
                        </w:tc>
                        <w:tc>
                          <w:tcPr>
                            <w:tcW w:w="488" w:type="dxa"/>
                            <w:tcBorders/>
                            <w:shd w:fill="auto" w:val="clear"/>
                            <w:vAlign w:val="bottom"/>
                          </w:tcPr>
                          <w:p>
                            <w:pPr>
                              <w:pStyle w:val="Normal"/>
                              <w:spacing w:lineRule="auto" w:line="240" w:before="0" w:after="0"/>
                              <w:jc w:val="center"/>
                              <w:rPr>
                                <w:color w:val="auto"/>
                              </w:rPr>
                            </w:pPr>
                            <w:bookmarkStart w:id="324" w:name="__UnoMark__1454_2426741205"/>
                            <w:bookmarkEnd w:id="324"/>
                            <w:r>
                              <w:rPr>
                                <w:rFonts w:cs="Linux Libertine G" w:ascii="Linux Libertine G" w:hAnsi="Linux Libertine G"/>
                                <w:color w:val="auto"/>
                                <w:lang w:eastAsia="fr-FR"/>
                              </w:rPr>
                              <w:t>X</w:t>
                            </w:r>
                          </w:p>
                        </w:tc>
                      </w:tr>
                    </w:tbl>
                    <w:p>
                      <w:pPr>
                        <w:pStyle w:val="Contenudecadre"/>
                        <w:spacing w:before="0" w:after="160"/>
                        <w:rPr/>
                      </w:pPr>
                      <w:r>
                        <w:rPr/>
                      </w:r>
                    </w:p>
                  </w:txbxContent>
                </v:textbox>
              </v:rect>
            </w:pict>
          </mc:Fallback>
        </mc:AlternateContent>
      </w:r>
    </w:p>
    <w:p>
      <w:pPr>
        <w:pStyle w:val="Normal"/>
        <w:rPr>
          <w:rFonts w:ascii="Linux Libertine G" w:hAnsi="Linux Libertine G" w:cs="Linux Libertine G"/>
          <w:lang w:eastAsia="fr-FR"/>
        </w:rPr>
      </w:pPr>
      <w:r>
        <w:rPr>
          <w:rFonts w:cs="Linux Libertine G" w:ascii="Linux Libertine G" w:hAnsi="Linux Libertine G"/>
          <w:lang w:eastAsia="fr-FR"/>
        </w:rPr>
      </w:r>
    </w:p>
    <w:p>
      <w:pPr>
        <w:pStyle w:val="Normal"/>
        <w:rPr/>
      </w:pPr>
      <w:r>
        <w:fldChar w:fldCharType="begin"/>
      </w:r>
      <w:r>
        <w:rPr/>
        <w:instrText>ADDIN CSL_CITATION {"citationItems":[{"id":"ITEM-1","itemData":{"author":[{"dropping-particle":"","family":"Burke","given":"Robin D","non-dropping-particle":"","parse-names":false,"suffix":""},{"dropping-particle":"","family":"Hammond","given":"Kristian J","non-dropping-particle":"","parse-names":false,"suffix":""},{"dropping-particle":"","family":"Kulyukin","given":"Vladimir","non-dropping-particle":"","parse-names":false,"suffix":""},{"dropping-particle":"","family":"Lytinen","given":"Steven L","non-dropping-particle":"","parse-names":false,"suffix":""},{"dropping-particle":"","family":"Tomuro","given":"Noriko","non-dropping-particle":"","parse-names":false,"suffix":""},{"dropping-particle":"","family":"Scott Schoenberg","given":"S","non-dropping-particle":"","parse-names":false,"suffix":""}],"container-title":"AI Magazine","id":"ITEM-1","issue":"2","issued":{"date-parts":[["1997"]]},"page":"57-66","title":"Frequently-Asked Question Files: Experiences with the FAQ Finder System","type":"article-journal","volume":"18"},"uris":["http://www.mendeley.com/documents/?uuid=eb701e48-f233-4d04-8c9f-c9407805370b"]}],"mendeley":{"formattedCitation":"(Burke et al. 1997)","plainTextFormattedCitation":"(Burke et al. 1997)","previouslyFormattedCitation":"(Burke et al. 1997)"},"properties":{"noteIndex":0},"schema":"https://github.com/citation-style-language/schema/raw/master/csl-citation.json"}</w:instrText>
      </w:r>
      <w:r>
        <w:rPr/>
        <w:fldChar w:fldCharType="separate"/>
      </w:r>
      <w:bookmarkStart w:id="325" w:name="__Fieldmark__1448_1112266312"/>
      <w:r>
        <w:rPr/>
      </w:r>
      <w:r>
        <w:rPr>
          <w:rFonts w:cs="Linux Libertine G" w:ascii="Linux Libertine G" w:hAnsi="Linux Libertine G"/>
          <w:lang w:eastAsia="fr-FR"/>
        </w:rPr>
        <w:t>(</w:t>
      </w:r>
      <w:bookmarkStart w:id="326" w:name="__Fieldmark__1399_2850990750"/>
      <w:r>
        <w:rPr>
          <w:rFonts w:cs="Linux Libertine G" w:ascii="Linux Libertine G" w:hAnsi="Linux Libertine G"/>
          <w:lang w:eastAsia="fr-FR"/>
        </w:rPr>
        <w:t>B</w:t>
      </w:r>
      <w:bookmarkStart w:id="327" w:name="__Fieldmark__1359_282753565"/>
      <w:r>
        <w:rPr>
          <w:rFonts w:cs="Linux Libertine G" w:ascii="Linux Libertine G" w:hAnsi="Linux Libertine G"/>
          <w:lang w:eastAsia="fr-FR"/>
        </w:rPr>
        <w:t>u</w:t>
      </w:r>
      <w:bookmarkStart w:id="328" w:name="__Fieldmark__1129_2426741205"/>
      <w:r>
        <w:rPr>
          <w:rFonts w:cs="Linux Libertine G" w:ascii="Linux Libertine G" w:hAnsi="Linux Libertine G"/>
          <w:lang w:eastAsia="fr-FR"/>
        </w:rPr>
        <w:t>rke et al. 1997)</w:t>
      </w:r>
      <w:r>
        <w:rPr/>
      </w:r>
      <w:r>
        <w:rPr/>
        <w:fldChar w:fldCharType="end"/>
      </w:r>
      <w:bookmarkEnd w:id="325"/>
      <w:bookmarkEnd w:id="326"/>
      <w:bookmarkEnd w:id="327"/>
      <w:bookmarkEnd w:id="328"/>
      <w:r>
        <w:rPr>
          <w:rFonts w:cs="Linux Libertine G" w:ascii="Linux Libertine G" w:hAnsi="Linux Libertine G"/>
          <w:lang w:eastAsia="fr-FR"/>
        </w:rPr>
        <w:t xml:space="preserve"> base</w:t>
      </w:r>
      <w:ins w:id="61" w:author="Auteur inconnu" w:date="2019-04-13T09:29:24Z">
        <w:r>
          <w:rPr>
            <w:rFonts w:cs="Linux Libertine G" w:ascii="Linux Libertine G" w:hAnsi="Linux Libertine G"/>
            <w:lang w:eastAsia="fr-FR"/>
          </w:rPr>
          <w:t>,</w:t>
        </w:r>
      </w:ins>
      <w:r>
        <w:rPr>
          <w:rFonts w:cs="Linux Libertine G" w:ascii="Linux Libertine G" w:hAnsi="Linux Libertine G"/>
          <w:lang w:eastAsia="fr-FR"/>
        </w:rPr>
        <w:t xml:space="preserve"> quant à eux</w:t>
      </w:r>
      <w:ins w:id="62" w:author="Auteur inconnu" w:date="2019-04-13T09:29:29Z">
        <w:r>
          <w:rPr>
            <w:rFonts w:cs="Linux Libertine G" w:ascii="Linux Libertine G" w:hAnsi="Linux Libertine G"/>
            <w:lang w:eastAsia="fr-FR"/>
          </w:rPr>
          <w:t>,</w:t>
        </w:r>
      </w:ins>
      <w:r>
        <w:rPr>
          <w:rFonts w:cs="Linux Libertine G" w:ascii="Linux Libertine G" w:hAnsi="Linux Libertine G"/>
          <w:lang w:eastAsia="fr-FR"/>
        </w:rPr>
        <w:t xml:space="preserve"> leur modèle, dénommé FAQ Finder, non seulement sur la similarité métrique entre les documents, mais aussi sur la base de connaissance WordNet. Leur système procède en plusieurs étapes : d’abord, la question de l’utilisateur est </w:t>
      </w:r>
      <w:del w:id="63" w:author="Auteur inconnu" w:date="2019-04-13T09:29:57Z">
        <w:r>
          <w:rPr>
            <w:rFonts w:cs="Linux Libertine G" w:ascii="Linux Libertine G" w:hAnsi="Linux Libertine G"/>
            <w:i/>
            <w:lang w:eastAsia="fr-FR"/>
          </w:rPr>
          <w:delText>pre-processed</w:delText>
        </w:r>
      </w:del>
      <w:ins w:id="64" w:author="Auteur inconnu" w:date="2019-04-13T09:29:57Z">
        <w:r>
          <w:rPr>
            <w:rFonts w:cs="Linux Libertine G" w:ascii="Linux Libertine G" w:hAnsi="Linux Libertine G"/>
            <w:i/>
            <w:lang w:eastAsia="fr-FR"/>
          </w:rPr>
          <w:t>pré</w:t>
        </w:r>
      </w:ins>
      <w:ins w:id="65" w:author="Auteur inconnu" w:date="2019-04-13T09:30:00Z">
        <w:r>
          <w:rPr>
            <w:rFonts w:cs="Linux Libertine G" w:ascii="Linux Libertine G" w:hAnsi="Linux Libertine G"/>
            <w:i/>
            <w:lang w:eastAsia="fr-FR"/>
          </w:rPr>
          <w:t>-traitée</w:t>
        </w:r>
      </w:ins>
      <w:r>
        <w:rPr>
          <w:rFonts w:cs="Linux Libertine G" w:ascii="Linux Libertine G" w:hAnsi="Linux Libertine G"/>
          <w:lang w:eastAsia="fr-FR"/>
        </w:rPr>
        <w:t> : les mots vides sont retirés et la requête est vectorisée. Il est intéressant de noter que, contrairement à la plupart des systèmes de recherche d’information, ils procèdent à une analyse morphologique des mots, et non pas une ‘‘racinisation’’ (</w:t>
      </w:r>
      <w:r>
        <w:rPr>
          <w:rFonts w:cs="Linux Libertine G" w:ascii="Linux Libertine G" w:hAnsi="Linux Libertine G"/>
          <w:i/>
          <w:lang w:eastAsia="fr-FR"/>
        </w:rPr>
        <w:t>stemming</w:t>
      </w:r>
      <w:r>
        <w:rPr>
          <w:rFonts w:cs="Linux Libertine G" w:ascii="Linux Libertine G" w:hAnsi="Linux Libertine G"/>
          <w:lang w:eastAsia="fr-FR"/>
        </w:rPr>
        <w:t xml:space="preserve">). La seconde étape consiste à </w:t>
      </w:r>
      <w:del w:id="66" w:author="Auteur inconnu" w:date="2019-04-13T09:30:27Z">
        <w:r>
          <w:rPr>
            <w:rFonts w:cs="Linux Libertine G" w:ascii="Linux Libertine G" w:hAnsi="Linux Libertine G"/>
            <w:i/>
            <w:lang w:eastAsia="fr-FR"/>
          </w:rPr>
          <w:delText>matcher</w:delText>
        </w:r>
      </w:del>
      <w:ins w:id="67" w:author="Auteur inconnu" w:date="2019-04-13T09:30:27Z">
        <w:r>
          <w:rPr>
            <w:rFonts w:cs="Linux Libertine G" w:ascii="Linux Libertine G" w:hAnsi="Linux Libertine G"/>
            <w:i/>
            <w:lang w:eastAsia="fr-FR"/>
          </w:rPr>
          <w:t>faire correspondre</w:t>
        </w:r>
      </w:ins>
      <w:r>
        <w:rPr>
          <w:rFonts w:cs="Linux Libertine G" w:ascii="Linux Libertine G" w:hAnsi="Linux Libertine G"/>
          <w:lang w:eastAsia="fr-FR"/>
        </w:rPr>
        <w:t xml:space="preserve"> ce vecteur </w:t>
      </w:r>
      <w:del w:id="68" w:author="Auteur inconnu" w:date="2019-04-13T09:30:34Z">
        <w:r>
          <w:rPr>
            <w:rFonts w:cs="Linux Libertine G" w:ascii="Linux Libertine G" w:hAnsi="Linux Libertine G"/>
            <w:lang w:eastAsia="fr-FR"/>
          </w:rPr>
          <w:delText>avec</w:delText>
        </w:r>
      </w:del>
      <w:ins w:id="69" w:author="Auteur inconnu" w:date="2019-04-13T09:30:34Z">
        <w:r>
          <w:rPr>
            <w:rFonts w:cs="Linux Libertine G" w:ascii="Linux Libertine G" w:hAnsi="Linux Libertine G"/>
            <w:lang w:eastAsia="fr-FR"/>
          </w:rPr>
          <w:t>aux</w:t>
        </w:r>
      </w:ins>
      <w:r>
        <w:rPr>
          <w:rFonts w:cs="Linux Libertine G" w:ascii="Linux Libertine G" w:hAnsi="Linux Libertine G"/>
          <w:lang w:eastAsia="fr-FR"/>
        </w:rPr>
        <w:t xml:space="preserve"> les autres questions présentes dans la FAQ, elles aussi vectorisées. Un score est attribué à chaque paire (vecteur_utilisateur, vecteur_FAQ). Ce score est calculé grâce à la similarité statistique ainsi qu’à la similarité sémantique. La première est calculée à l’aide </w:t>
      </w:r>
      <w:ins w:id="70" w:author="Auteur inconnu" w:date="2019-04-13T09:30:54Z">
        <w:r>
          <w:rPr>
            <w:rFonts w:cs="Linux Libertine G" w:ascii="Linux Libertine G" w:hAnsi="Linux Libertine G"/>
            <w:lang w:eastAsia="fr-FR"/>
          </w:rPr>
          <w:t>de la mesure</w:t>
        </w:r>
      </w:ins>
      <w:del w:id="71" w:author="Auteur inconnu" w:date="2019-04-13T09:30:54Z">
        <w:r>
          <w:rPr>
            <w:rFonts w:cs="Linux Libertine G" w:ascii="Linux Libertine G" w:hAnsi="Linux Libertine G"/>
            <w:lang w:eastAsia="fr-FR"/>
          </w:rPr>
          <w:delText>d’un</w:delText>
        </w:r>
      </w:del>
      <w:r>
        <w:rPr>
          <w:rFonts w:cs="Linux Libertine G" w:ascii="Linux Libertine G" w:hAnsi="Linux Libertine G"/>
          <w:lang w:eastAsia="fr-FR"/>
        </w:rPr>
        <w:t xml:space="preserve"> </w:t>
      </w:r>
      <w:r>
        <w:rPr>
          <w:rFonts w:cs="Linux Libertine G" w:ascii="Linux Libertine G" w:hAnsi="Linux Libertine G"/>
          <w:i/>
          <w:lang w:eastAsia="fr-FR"/>
        </w:rPr>
        <w:t>tf-idf</w:t>
      </w:r>
      <w:r>
        <w:rPr>
          <w:rFonts w:cs="Linux Libertine G" w:ascii="Linux Libertine G" w:hAnsi="Linux Libertine G"/>
          <w:lang w:eastAsia="fr-FR"/>
        </w:rPr>
        <w:t xml:space="preserve"> puis de diverses mesures de similarité (cosine, Dice, Tanimoto et coefficient de Szymkiewicz–Simpson)</w:t>
      </w:r>
      <w:del w:id="72" w:author="Auteur inconnu" w:date="2019-04-13T09:31:04Z">
        <w:r>
          <w:rPr>
            <w:rFonts w:cs="Linux Libertine G" w:ascii="Linux Libertine G" w:hAnsi="Linux Libertine G"/>
            <w:lang w:eastAsia="fr-FR"/>
          </w:rPr>
          <w:delText xml:space="preserve"> </w:delText>
        </w:r>
      </w:del>
      <w:r>
        <w:rPr>
          <w:rFonts w:cs="Linux Libertine G" w:ascii="Linux Libertine G" w:hAnsi="Linux Libertine G"/>
          <w:lang w:eastAsia="fr-FR"/>
        </w:rPr>
        <w:t>, notions sur lesquelles nous reviendrons plus tard. La similarité sémantique est</w:t>
      </w:r>
      <w:ins w:id="73" w:author="Auteur inconnu" w:date="2019-04-13T09:31:10Z">
        <w:r>
          <w:rPr>
            <w:rFonts w:cs="Linux Libertine G" w:ascii="Linux Libertine G" w:hAnsi="Linux Libertine G"/>
            <w:lang w:eastAsia="fr-FR"/>
          </w:rPr>
          <w:t>,</w:t>
        </w:r>
      </w:ins>
      <w:r>
        <w:rPr>
          <w:rFonts w:cs="Linux Libertine G" w:ascii="Linux Libertine G" w:hAnsi="Linux Libertine G"/>
          <w:lang w:eastAsia="fr-FR"/>
        </w:rPr>
        <w:t xml:space="preserve"> quant à elle</w:t>
      </w:r>
      <w:ins w:id="74" w:author="Auteur inconnu" w:date="2019-04-13T09:31:13Z">
        <w:r>
          <w:rPr>
            <w:rFonts w:cs="Linux Libertine G" w:ascii="Linux Libertine G" w:hAnsi="Linux Libertine G"/>
            <w:lang w:eastAsia="fr-FR"/>
          </w:rPr>
          <w:t>,</w:t>
        </w:r>
      </w:ins>
      <w:r>
        <w:rPr>
          <w:rFonts w:cs="Linux Libertine G" w:ascii="Linux Libertine G" w:hAnsi="Linux Libertine G"/>
          <w:lang w:eastAsia="fr-FR"/>
        </w:rPr>
        <w:t xml:space="preserve"> calculée grâce à WordNet, une base de connaissance constituée, entre autres, de groupe</w:t>
      </w:r>
      <w:ins w:id="75" w:author="Auteur inconnu" w:date="2019-04-13T09:31:21Z">
        <w:r>
          <w:rPr>
            <w:rFonts w:cs="Linux Libertine G" w:ascii="Linux Libertine G" w:hAnsi="Linux Libertine G"/>
            <w:lang w:eastAsia="fr-FR"/>
          </w:rPr>
          <w:t>s</w:t>
        </w:r>
      </w:ins>
      <w:r>
        <w:rPr>
          <w:rFonts w:cs="Linux Libertine G" w:ascii="Linux Libertine G" w:hAnsi="Linux Libertine G"/>
          <w:lang w:eastAsia="fr-FR"/>
        </w:rPr>
        <w:t xml:space="preserve"> de synonymes et de relations lexicales</w:t>
      </w:r>
      <w:ins w:id="76" w:author="Auteur inconnu" w:date="2019-04-13T09:31:31Z">
        <w:r>
          <w:rPr>
            <w:rFonts w:cs="Linux Libertine G" w:ascii="Linux Libertine G" w:hAnsi="Linux Libertine G"/>
            <w:lang w:eastAsia="fr-FR"/>
          </w:rPr>
          <w:t xml:space="preserve">, </w:t>
        </w:r>
      </w:ins>
      <w:del w:id="77" w:author="Auteur inconnu" w:date="2019-04-13T09:31:30Z">
        <w:r>
          <w:rPr>
            <w:rFonts w:cs="Linux Libertine G" w:ascii="Linux Libertine G" w:hAnsi="Linux Libertine G"/>
            <w:lang w:eastAsia="fr-FR"/>
          </w:rPr>
          <w:delText xml:space="preserve"> (</w:delText>
        </w:r>
      </w:del>
      <w:r>
        <w:rPr>
          <w:rFonts w:cs="Linux Libertine G" w:ascii="Linux Libertine G" w:hAnsi="Linux Libertine G"/>
          <w:lang w:eastAsia="fr-FR"/>
        </w:rPr>
        <w:t>telles que l’hyponymie</w:t>
      </w:r>
      <w:del w:id="78" w:author="Auteur inconnu" w:date="2019-04-13T09:31:33Z">
        <w:r>
          <w:rPr>
            <w:rFonts w:cs="Linux Libertine G" w:ascii="Linux Libertine G" w:hAnsi="Linux Libertine G"/>
            <w:lang w:eastAsia="fr-FR"/>
          </w:rPr>
          <w:delText>)</w:delText>
        </w:r>
      </w:del>
      <w:r>
        <w:rPr>
          <w:rFonts w:cs="Linux Libertine G" w:ascii="Linux Libertine G" w:hAnsi="Linux Libertine G"/>
          <w:lang w:eastAsia="fr-FR"/>
        </w:rPr>
        <w:t xml:space="preserve">. </w:t>
      </w:r>
      <w:del w:id="79" w:author="Auteur inconnu" w:date="2019-04-13T09:32:21Z">
        <w:r>
          <w:rPr>
            <w:rFonts w:cs="Linux Libertine G" w:ascii="Linux Libertine G" w:hAnsi="Linux Libertine G"/>
            <w:lang w:eastAsia="fr-FR"/>
          </w:rPr>
          <w:delText>Leur système offre de très bons résultats, ce qui selon nous s’explique de part</w:delText>
        </w:r>
      </w:del>
      <w:ins w:id="80" w:author="Auteur inconnu" w:date="2019-04-13T09:32:21Z">
        <w:r>
          <w:rPr>
            <w:rFonts w:cs="Linux Libertine G" w:ascii="Linux Libertine G" w:hAnsi="Linux Libertine G"/>
            <w:lang w:eastAsia="fr-FR"/>
          </w:rPr>
          <w:t xml:space="preserve">La qualité des résultats produits par ce système est </w:t>
        </w:r>
      </w:ins>
      <w:ins w:id="81" w:author="Auteur inconnu" w:date="2019-04-13T09:32:21Z">
        <w:r>
          <w:rPr>
            <w:rFonts w:eastAsia="Calibri" w:cs="Linux Libertine G" w:ascii="Linux Libertine G" w:hAnsi="Linux Libertine G" w:eastAsiaTheme="minorHAnsi"/>
            <w:color w:val="auto"/>
            <w:kern w:val="0"/>
            <w:sz w:val="24"/>
            <w:szCs w:val="22"/>
            <w:lang w:val="fr-FR" w:eastAsia="fr-FR" w:bidi="ar-SA"/>
          </w:rPr>
          <w:t>due</w:t>
        </w:r>
      </w:ins>
      <w:ins w:id="82" w:author="Auteur inconnu" w:date="2019-04-13T09:32:21Z">
        <w:r>
          <w:rPr>
            <w:rFonts w:cs="Linux Libertine G" w:ascii="Linux Libertine G" w:hAnsi="Linux Libertine G"/>
            <w:lang w:eastAsia="fr-FR"/>
          </w:rPr>
          <w:t xml:space="preserve"> à</w:t>
        </w:r>
      </w:ins>
      <w:r>
        <w:rPr>
          <w:rFonts w:cs="Linux Libertine G" w:ascii="Linux Libertine G" w:hAnsi="Linux Libertine G"/>
          <w:lang w:eastAsia="fr-FR"/>
        </w:rPr>
        <w:t xml:space="preserve"> l’utilisation de deux types de similarité</w:t>
      </w:r>
      <w:ins w:id="83" w:author="Auteur inconnu" w:date="2019-04-13T09:32:50Z">
        <w:r>
          <w:rPr>
            <w:rFonts w:cs="Linux Libertine G" w:ascii="Linux Libertine G" w:hAnsi="Linux Libertine G"/>
            <w:lang w:eastAsia="fr-FR"/>
          </w:rPr>
          <w:t xml:space="preserve">, </w:t>
        </w:r>
      </w:ins>
      <w:del w:id="84" w:author="Auteur inconnu" w:date="2019-04-13T09:32:47Z">
        <w:r>
          <w:rPr>
            <w:rFonts w:cs="Linux Libertine G" w:ascii="Linux Libertine G" w:hAnsi="Linux Libertine G"/>
            <w:lang w:eastAsia="fr-FR"/>
          </w:rPr>
          <w:delText xml:space="preserve"> (</w:delText>
        </w:r>
      </w:del>
      <w:r>
        <w:rPr>
          <w:rFonts w:cs="Linux Libertine G" w:ascii="Linux Libertine G" w:hAnsi="Linux Libertine G"/>
          <w:lang w:eastAsia="fr-FR"/>
        </w:rPr>
        <w:t>statistique et sémantique</w:t>
      </w:r>
      <w:del w:id="85" w:author="Auteur inconnu" w:date="2019-04-13T09:32:52Z">
        <w:r>
          <w:rPr>
            <w:rFonts w:cs="Linux Libertine G" w:ascii="Linux Libertine G" w:hAnsi="Linux Libertine G"/>
            <w:lang w:eastAsia="fr-FR"/>
          </w:rPr>
          <w:delText>)</w:delText>
        </w:r>
      </w:del>
      <w:r>
        <w:rPr>
          <w:rFonts w:cs="Linux Libertine G" w:ascii="Linux Libertine G" w:hAnsi="Linux Libertine G"/>
          <w:lang w:eastAsia="fr-FR"/>
        </w:rPr>
        <w:t>.</w:t>
      </w:r>
    </w:p>
    <w:p>
      <w:pPr>
        <w:pStyle w:val="Titre2"/>
        <w:numPr>
          <w:ilvl w:val="0"/>
          <w:numId w:val="3"/>
        </w:numPr>
        <w:rPr/>
      </w:pPr>
      <w:bookmarkStart w:id="329" w:name="_Toc5816017"/>
      <w:r>
        <w:rPr>
          <w:rFonts w:cs="Linux Libertine G" w:ascii="Linux Libertine G" w:hAnsi="Linux Libertine G"/>
          <w:lang w:eastAsia="fr-FR"/>
        </w:rPr>
        <w:t xml:space="preserve">Concepts clés </w:t>
      </w:r>
      <w:del w:id="86" w:author="Auteur inconnu" w:date="2019-04-13T09:34:08Z">
        <w:bookmarkEnd w:id="329"/>
        <w:r>
          <w:rPr>
            <w:rFonts w:cs="Linux Libertine G" w:ascii="Linux Libertine G" w:hAnsi="Linux Libertine G"/>
            <w:lang w:eastAsia="fr-FR"/>
          </w:rPr>
          <w:delText>du sujet</w:delText>
        </w:r>
      </w:del>
      <w:ins w:id="87" w:author="Auteur inconnu" w:date="2019-04-13T09:34:11Z">
        <w:r>
          <w:rPr>
            <w:rFonts w:cs="Linux Libertine G" w:ascii="Linux Libertine G" w:hAnsi="Linux Libertine G"/>
            <w:lang w:eastAsia="fr-FR"/>
          </w:rPr>
          <w:t>autour des systèmes question réponse</w:t>
        </w:r>
      </w:ins>
    </w:p>
    <w:p>
      <w:pPr>
        <w:pStyle w:val="Normal"/>
        <w:ind w:left="142" w:hanging="0"/>
        <w:rPr>
          <w:rFonts w:ascii="Linux Libertine G" w:hAnsi="Linux Libertine G" w:cs="Linux Libertine G"/>
          <w:lang w:eastAsia="fr-FR"/>
        </w:rPr>
      </w:pPr>
      <w:r>
        <w:rPr>
          <w:rFonts w:cs="Linux Libertine G" w:ascii="Linux Libertine G" w:hAnsi="Linux Libertine G"/>
          <w:lang w:eastAsia="fr-FR"/>
        </w:rPr>
        <w:t xml:space="preserve">Dans un système question-réponse, la question doit tout d’abord passer par un processus de normalisation. </w:t>
      </w:r>
      <w:r>
        <w:fldChar w:fldCharType="begin"/>
      </w:r>
      <w:r>
        <w:rPr/>
        <w:instrText>ADDIN CSL_CITATION {"citationItems":[{"id":"ITEM-1","itemData":{"ISBN":"978-0131873216","abstract":"Third Edition draft","author":[{"dropping-particle":"","family":"Jurafsky","given":"Daniel","non-dropping-particle":"","parse-names":false,"suffix":""},{"dropping-particle":"","family":"Martin","given":"James H","non-dropping-particle":"","parse-names":false,"suffix":""}],"id":"ITEM-1","issued":{"date-parts":[["2017"]]},"title":"Speech and Language Processing - An Introduction to Natural Language Processing, Computational Linguistics, and Speech Recognition","type":"article-journal"},"uris":["http://www.mendeley.com/documents/?uuid=b1e1fdde-e857-4091-9e55-f77df06e5a0b"]}],"mendeley":{"formattedCitation":"(Jurafsky and Martin 2017)","plainTextFormattedCitation":"(Jurafsky and Martin 2017)","previouslyFormattedCitation":"(Jurafsky and Martin 2017)"},"properties":{"noteIndex":0},"schema":"https://github.com/citation-style-language/schema/raw/master/csl-citation.json"}</w:instrText>
      </w:r>
      <w:r>
        <w:rPr/>
        <w:fldChar w:fldCharType="separate"/>
      </w:r>
      <w:bookmarkStart w:id="330" w:name="__Fieldmark__1513_1112266312"/>
      <w:r>
        <w:rPr/>
      </w:r>
      <w:r>
        <w:rPr>
          <w:rFonts w:cs="Linux Libertine G" w:ascii="Linux Libertine G" w:hAnsi="Linux Libertine G"/>
          <w:lang w:eastAsia="fr-FR"/>
        </w:rPr>
        <w:t>(</w:t>
      </w:r>
      <w:bookmarkStart w:id="331" w:name="__Fieldmark__1460_2850990750"/>
      <w:r>
        <w:rPr>
          <w:rFonts w:cs="Linux Libertine G" w:ascii="Linux Libertine G" w:hAnsi="Linux Libertine G"/>
          <w:lang w:eastAsia="fr-FR"/>
        </w:rPr>
        <w:t>J</w:t>
      </w:r>
      <w:bookmarkStart w:id="332" w:name="__Fieldmark__1378_282753565"/>
      <w:r>
        <w:rPr>
          <w:rFonts w:cs="Linux Libertine G" w:ascii="Linux Libertine G" w:hAnsi="Linux Libertine G"/>
          <w:lang w:eastAsia="fr-FR"/>
        </w:rPr>
        <w:t>u</w:t>
      </w:r>
      <w:bookmarkStart w:id="333" w:name="__Fieldmark__1174_2426741205"/>
      <w:r>
        <w:rPr>
          <w:rFonts w:cs="Linux Libertine G" w:ascii="Linux Libertine G" w:hAnsi="Linux Libertine G"/>
          <w:lang w:eastAsia="fr-FR"/>
        </w:rPr>
        <w:t>rafsky and Martin 2017)</w:t>
      </w:r>
      <w:r>
        <w:rPr/>
      </w:r>
      <w:r>
        <w:rPr/>
        <w:fldChar w:fldCharType="end"/>
      </w:r>
      <w:bookmarkEnd w:id="330"/>
      <w:bookmarkEnd w:id="331"/>
      <w:bookmarkEnd w:id="332"/>
      <w:bookmarkEnd w:id="333"/>
      <w:r>
        <w:rPr>
          <w:rFonts w:cs="Linux Libertine G" w:ascii="Linux Libertine G" w:hAnsi="Linux Libertine G"/>
          <w:lang w:eastAsia="fr-FR"/>
        </w:rPr>
        <w:t xml:space="preserve"> définissent trois étapes indispensables à la normalisation de texte. </w:t>
      </w:r>
    </w:p>
    <w:p>
      <w:pPr>
        <w:pStyle w:val="ListParagraph"/>
        <w:numPr>
          <w:ilvl w:val="0"/>
          <w:numId w:val="7"/>
        </w:numPr>
        <w:rPr>
          <w:rFonts w:ascii="Linux Libertine G" w:hAnsi="Linux Libertine G" w:cs="Linux Libertine G"/>
          <w:lang w:eastAsia="fr-FR"/>
        </w:rPr>
      </w:pPr>
      <w:r>
        <w:rPr>
          <w:rFonts w:cs="Linux Libertine G" w:ascii="Linux Libertine G" w:hAnsi="Linux Libertine G"/>
          <w:lang w:eastAsia="fr-FR"/>
        </w:rPr>
        <w:t xml:space="preserve">La segmentation (ou tokenisation) des mots.  Selon </w:t>
      </w:r>
      <w:r>
        <w:fldChar w:fldCharType="begin"/>
      </w:r>
      <w:r>
        <w:rPr/>
        <w:instrText>ADDIN CSL_CITATION {"citationItems":[{"id":"ITEM-1","itemData":{"ISBN":"978-1-4051-5581-6","author":[{"dropping-particle":"","family":"Clark","given":"Alexander","non-dropping-particle":"","parse-names":false,"suffix":""},{"dropping-particle":"","family":"Fox","given":"Chris","non-dropping-particle":"","parse-names":false,"suffix":""},{"dropping-particle":"","family":"Lappin","given":"Shalom","non-dropping-particle":"","parse-names":false,"suffix":""}],"editor":[{"dropping-particle":"","family":"Wiley-Blackwell","given":"","non-dropping-particle":"","parse-names":false,"suffix":""}],"id":"ITEM-1","issued":{"date-parts":[["2010"]]},"title":"The Handbook of Computational Linguistics and Natural Language Processing","type":"book"},"uris":["http://www.mendeley.com/documents/?uuid=4dd16e90-0606-499f-bbbe-ad5a44e0d87f"]}],"mendeley":{"formattedCitation":"(Clark, Fox, and Lappin 2010)","plainTextFormattedCitation":"(Clark, Fox, and Lappin 2010)","previouslyFormattedCitation":"(Clark, Fox, and Lappin 2010)"},"properties":{"noteIndex":0},"schema":"https://github.com/citation-style-language/schema/raw/master/csl-citation.json"}</w:instrText>
      </w:r>
      <w:r>
        <w:rPr/>
        <w:fldChar w:fldCharType="separate"/>
      </w:r>
      <w:bookmarkStart w:id="334" w:name="__Fieldmark__1529_1112266312"/>
      <w:r>
        <w:rPr/>
      </w:r>
      <w:r>
        <w:rPr>
          <w:rFonts w:cs="Linux Libertine G" w:ascii="Linux Libertine G" w:hAnsi="Linux Libertine G"/>
          <w:lang w:eastAsia="fr-FR"/>
        </w:rPr>
        <w:t>(</w:t>
      </w:r>
      <w:bookmarkStart w:id="335" w:name="__Fieldmark__1472_2850990750"/>
      <w:r>
        <w:rPr>
          <w:rFonts w:cs="Linux Libertine G" w:ascii="Linux Libertine G" w:hAnsi="Linux Libertine G"/>
          <w:lang w:eastAsia="fr-FR"/>
        </w:rPr>
        <w:t>C</w:t>
      </w:r>
      <w:bookmarkStart w:id="336" w:name="__Fieldmark__1386_282753565"/>
      <w:r>
        <w:rPr>
          <w:rFonts w:cs="Linux Libertine G" w:ascii="Linux Libertine G" w:hAnsi="Linux Libertine G"/>
          <w:lang w:eastAsia="fr-FR"/>
        </w:rPr>
        <w:t>l</w:t>
      </w:r>
      <w:bookmarkStart w:id="337" w:name="__Fieldmark__1186_2426741205"/>
      <w:r>
        <w:rPr>
          <w:rFonts w:cs="Linux Libertine G" w:ascii="Linux Libertine G" w:hAnsi="Linux Libertine G"/>
          <w:lang w:eastAsia="fr-FR"/>
        </w:rPr>
        <w:t>ark, Fox, and Lappin 2010)</w:t>
      </w:r>
      <w:r>
        <w:rPr/>
      </w:r>
      <w:r>
        <w:rPr/>
        <w:fldChar w:fldCharType="end"/>
      </w:r>
      <w:bookmarkEnd w:id="334"/>
      <w:bookmarkEnd w:id="335"/>
      <w:bookmarkEnd w:id="336"/>
      <w:bookmarkEnd w:id="337"/>
      <w:r>
        <w:rPr>
          <w:rFonts w:cs="Linux Libertine G" w:ascii="Linux Libertine G" w:hAnsi="Linux Libertine G"/>
          <w:lang w:eastAsia="fr-FR"/>
        </w:rPr>
        <w:t xml:space="preserve">, il s’agit de ‘casser’ les séquences de caractères présentes dans un segment de texte afin de localiser les limites d’un mot.  Dans cette optique, deux types de langues se distinguent : celles séparés par un espace et celles qui ne le sont pas. Cette approche met en lumière le problème de la ponctuation (par exemple les mots séparés par un tiret, notamment dans les structures interrogatives) et celui des expressions comportant plusieurs mots. </w:t>
      </w:r>
    </w:p>
    <w:p>
      <w:pPr>
        <w:pStyle w:val="ListParagraph"/>
        <w:numPr>
          <w:ilvl w:val="0"/>
          <w:numId w:val="7"/>
        </w:numPr>
        <w:rPr>
          <w:rFonts w:ascii="Linux Libertine G" w:hAnsi="Linux Libertine G" w:cs="Linux Libertine G"/>
          <w:lang w:eastAsia="fr-FR"/>
        </w:rPr>
      </w:pPr>
      <w:r>
        <w:rPr>
          <w:rFonts w:cs="Linux Libertine G" w:ascii="Linux Libertine G" w:hAnsi="Linux Libertine G"/>
          <w:lang w:eastAsia="fr-FR"/>
        </w:rPr>
        <w:t xml:space="preserve">Normaliser les tokens présents dans le texte, c’est-à-dire le processus de lemmatisation, défini par </w:t>
      </w:r>
      <w:r>
        <w:fldChar w:fldCharType="begin"/>
      </w:r>
      <w:r>
        <w:rPr/>
        <w:instrText>ADDIN CSL_CITATION {"citationItems":[{"id":"ITEM-1","itemData":{"ISBN":"978-1-4051-5581-6","author":[{"dropping-particle":"","family":"Clark","given":"Alexander","non-dropping-particle":"","parse-names":false,"suffix":""},{"dropping-particle":"","family":"Fox","given":"Chris","non-dropping-particle":"","parse-names":false,"suffix":""},{"dropping-particle":"","family":"Lappin","given":"Shalom","non-dropping-particle":"","parse-names":false,"suffix":""}],"editor":[{"dropping-particle":"","family":"Wiley-Blackwell","given":"","non-dropping-particle":"","parse-names":false,"suffix":""}],"id":"ITEM-1","issued":{"date-parts":[["2010"]]},"title":"The Handbook of Computational Linguistics and Natural Language Processing","type":"book"},"uris":["http://www.mendeley.com/documents/?uuid=4dd16e90-0606-499f-bbbe-ad5a44e0d87f"]}],"mendeley":{"formattedCitation":"(Clark, Fox, and Lappin 2010)","plainTextFormattedCitation":"(Clark, Fox, and Lappin 2010)","previouslyFormattedCitation":"(Clark, Fox, and Lappin 2010)"},"properties":{"noteIndex":0},"schema":"https://github.com/citation-style-language/schema/raw/master/csl-citation.json"}</w:instrText>
      </w:r>
      <w:r>
        <w:rPr/>
        <w:fldChar w:fldCharType="separate"/>
      </w:r>
      <w:bookmarkStart w:id="338" w:name="__Fieldmark__1545_1112266312"/>
      <w:r>
        <w:rPr/>
      </w:r>
      <w:r>
        <w:rPr>
          <w:rFonts w:cs="Linux Libertine G" w:ascii="Linux Libertine G" w:hAnsi="Linux Libertine G"/>
          <w:lang w:eastAsia="fr-FR"/>
        </w:rPr>
        <w:t>(</w:t>
      </w:r>
      <w:bookmarkStart w:id="339" w:name="__Fieldmark__1484_2850990750"/>
      <w:r>
        <w:rPr>
          <w:rFonts w:cs="Linux Libertine G" w:ascii="Linux Libertine G" w:hAnsi="Linux Libertine G"/>
          <w:lang w:eastAsia="fr-FR"/>
        </w:rPr>
        <w:t>C</w:t>
      </w:r>
      <w:bookmarkStart w:id="340" w:name="__Fieldmark__1394_282753565"/>
      <w:r>
        <w:rPr>
          <w:rFonts w:cs="Linux Libertine G" w:ascii="Linux Libertine G" w:hAnsi="Linux Libertine G"/>
          <w:lang w:eastAsia="fr-FR"/>
        </w:rPr>
        <w:t>l</w:t>
      </w:r>
      <w:bookmarkStart w:id="341" w:name="__Fieldmark__1206_2426741205"/>
      <w:r>
        <w:rPr>
          <w:rFonts w:cs="Linux Libertine G" w:ascii="Linux Libertine G" w:hAnsi="Linux Libertine G"/>
          <w:lang w:eastAsia="fr-FR"/>
        </w:rPr>
        <w:t>ark, Fox, and Lappin 2010)</w:t>
      </w:r>
      <w:r>
        <w:rPr/>
      </w:r>
      <w:r>
        <w:rPr/>
        <w:fldChar w:fldCharType="end"/>
      </w:r>
      <w:bookmarkEnd w:id="338"/>
      <w:bookmarkEnd w:id="339"/>
      <w:bookmarkEnd w:id="340"/>
      <w:bookmarkEnd w:id="341"/>
      <w:r>
        <w:rPr>
          <w:rFonts w:cs="Linux Libertine G" w:ascii="Linux Libertine G" w:hAnsi="Linux Libertine G"/>
          <w:lang w:eastAsia="fr-FR"/>
        </w:rPr>
        <w:t xml:space="preserve"> comme étant la détermination de la racine d’un mot. </w:t>
      </w:r>
    </w:p>
    <w:p>
      <w:pPr>
        <w:pStyle w:val="ListParagraph"/>
        <w:numPr>
          <w:ilvl w:val="0"/>
          <w:numId w:val="7"/>
        </w:numPr>
        <w:rPr/>
      </w:pPr>
      <w:r>
        <w:rPr>
          <w:rFonts w:cs="Linux Libertine G" w:ascii="Linux Libertine G" w:hAnsi="Linux Libertine G"/>
          <w:lang w:eastAsia="fr-FR"/>
        </w:rPr>
        <w:t>La segmentation des phrases. Ce processus</w:t>
      </w:r>
      <w:ins w:id="88" w:author="Auteur inconnu" w:date="2019-04-13T09:35:42Z">
        <w:r>
          <w:rPr>
            <w:rFonts w:cs="Linux Libertine G" w:ascii="Linux Libertine G" w:hAnsi="Linux Libertine G"/>
            <w:lang w:eastAsia="fr-FR"/>
          </w:rPr>
          <w:t xml:space="preserve"> s’appuie le plus souvent sur la ponctuation. </w:t>
        </w:r>
      </w:ins>
      <w:r>
        <w:rPr>
          <w:rFonts w:cs="Linux Libertine G" w:ascii="Linux Libertine G" w:hAnsi="Linux Libertine G"/>
          <w:lang w:eastAsia="fr-FR"/>
        </w:rPr>
        <w:t xml:space="preserve"> </w:t>
      </w:r>
      <w:del w:id="89" w:author="Auteur inconnu" w:date="2019-04-13T09:36:04Z">
        <w:r>
          <w:rPr>
            <w:rFonts w:cs="Linux Libertine G" w:ascii="Linux Libertine G" w:hAnsi="Linux Libertine G"/>
            <w:lang w:eastAsia="fr-FR"/>
          </w:rPr>
          <w:delText>tend à poser un problème en cas de</w:delText>
        </w:r>
      </w:del>
      <w:ins w:id="90" w:author="Auteur inconnu" w:date="2019-04-13T09:36:04Z">
        <w:r>
          <w:rPr>
            <w:rFonts w:cs="Linux Libertine G" w:ascii="Linux Libertine G" w:hAnsi="Linux Libertine G"/>
            <w:lang w:eastAsia="fr-FR"/>
          </w:rPr>
          <w:t>La</w:t>
        </w:r>
      </w:ins>
      <w:r>
        <w:rPr>
          <w:rFonts w:cs="Linux Libertine G" w:ascii="Linux Libertine G" w:hAnsi="Linux Libertine G"/>
          <w:lang w:eastAsia="fr-FR"/>
        </w:rPr>
        <w:t xml:space="preserve"> présence d’abréviations</w:t>
      </w:r>
      <w:ins w:id="91" w:author="Auteur inconnu" w:date="2019-04-13T09:36:10Z">
        <w:r>
          <w:rPr>
            <w:rFonts w:cs="Linux Libertine G" w:ascii="Linux Libertine G" w:hAnsi="Linux Libertine G"/>
            <w:lang w:eastAsia="fr-FR"/>
          </w:rPr>
          <w:t xml:space="preserve"> tend à poser un problème</w:t>
        </w:r>
      </w:ins>
      <w:r>
        <w:rPr>
          <w:rFonts w:cs="Linux Libertine G" w:ascii="Linux Libertine G" w:hAnsi="Linux Libertine G"/>
          <w:lang w:eastAsia="fr-FR"/>
        </w:rPr>
        <w:t xml:space="preserve"> puisque le point pourrait alors être mal analysé. </w:t>
      </w:r>
    </w:p>
    <w:p>
      <w:pPr>
        <w:pStyle w:val="Normal"/>
        <w:ind w:left="142" w:hanging="0"/>
        <w:rPr/>
      </w:pPr>
      <w:r>
        <w:rPr>
          <w:rFonts w:cs="Linux Libertine G" w:ascii="Linux Libertine G" w:hAnsi="Linux Libertine G"/>
          <w:lang w:eastAsia="fr-FR"/>
        </w:rPr>
        <w:t xml:space="preserve">Une fois le texte normalisé, il passe par un processus d’analyse qui comprend les étapes suivantes, définies par </w:t>
      </w:r>
      <w:sdt>
        <w:sdtPr>
          <w:citation/>
        </w:sdtPr>
        <w:sdtContent>
          <w:commentRangeStart w:id="3"/>
          <w:r>
            <w:rPr/>
            <w:fldChar w:fldCharType="begin"/>
          </w:r>
          <w:r>
            <w:rPr/>
            <w:instrText>CITATION Emb08 \l 1036</w:instrText>
          </w:r>
          <w:r>
            <w:rPr/>
            <w:fldChar w:fldCharType="separate"/>
          </w:r>
          <w:r>
            <w:rPr/>
            <w:t>(Embarek, 2008)</w:t>
          </w:r>
          <w:r>
            <w:rPr/>
            <w:fldChar w:fldCharType="end"/>
          </w:r>
        </w:sdtContent>
      </w:sdt>
      <w:r>
        <w:rPr>
          <w:rFonts w:cs="Linux Libertine G" w:ascii="Linux Libertine G" w:hAnsi="Linux Libertine G"/>
          <w:lang w:eastAsia="fr-FR"/>
        </w:rPr>
        <w:t>.</w:t>
      </w:r>
      <w:commentRangeEnd w:id="3"/>
      <w:r>
        <w:commentReference w:id="3"/>
      </w:r>
      <w:r>
        <w:rPr>
          <w:rFonts w:cs="Linux Libertine G" w:ascii="Linux Libertine G" w:hAnsi="Linux Libertine G"/>
          <w:lang w:eastAsia="fr-FR"/>
        </w:rPr>
      </w:r>
    </w:p>
    <w:p>
      <w:pPr>
        <w:pStyle w:val="ListParagraph"/>
        <w:numPr>
          <w:ilvl w:val="0"/>
          <w:numId w:val="9"/>
        </w:numPr>
        <w:rPr/>
      </w:pPr>
      <w:r>
        <w:rPr>
          <w:rFonts w:cs="Linux Libertine G" w:ascii="Linux Libertine G" w:hAnsi="Linux Libertine G"/>
          <w:lang w:eastAsia="fr-FR"/>
        </w:rPr>
        <w:t xml:space="preserve">Le type de question. Il permet de classifier les questions </w:t>
      </w:r>
      <w:ins w:id="92" w:author="Auteur inconnu" w:date="2019-04-13T09:37:26Z">
        <w:r>
          <w:rPr>
            <w:rFonts w:cs="Linux Libertine G" w:ascii="Linux Libertine G" w:hAnsi="Linux Libertine G"/>
            <w:lang w:eastAsia="fr-FR"/>
          </w:rPr>
          <w:t xml:space="preserve">dans des </w:t>
        </w:r>
      </w:ins>
      <w:del w:id="93" w:author="Auteur inconnu" w:date="2019-04-13T09:37:26Z">
        <w:r>
          <w:rPr>
            <w:rFonts w:cs="Linux Libertine G" w:ascii="Linux Libertine G" w:hAnsi="Linux Libertine G"/>
            <w:lang w:eastAsia="fr-FR"/>
          </w:rPr>
          <w:delText>(</w:delText>
        </w:r>
      </w:del>
      <w:r>
        <w:rPr>
          <w:rFonts w:cs="Linux Libertine G" w:ascii="Linux Libertine G" w:hAnsi="Linux Libertine G"/>
          <w:lang w:eastAsia="fr-FR"/>
        </w:rPr>
        <w:t>type</w:t>
      </w:r>
      <w:ins w:id="94" w:author="Auteur inconnu" w:date="2019-04-13T09:37:29Z">
        <w:r>
          <w:rPr>
            <w:rFonts w:cs="Linux Libertine G" w:ascii="Linux Libertine G" w:hAnsi="Linux Libertine G"/>
            <w:lang w:eastAsia="fr-FR"/>
          </w:rPr>
          <w:t>s comme</w:t>
        </w:r>
      </w:ins>
      <w:r>
        <w:rPr>
          <w:rFonts w:cs="Linux Libertine G" w:ascii="Linux Libertine G" w:hAnsi="Linux Libertine G"/>
          <w:lang w:eastAsia="fr-FR"/>
        </w:rPr>
        <w:t xml:space="preserve"> booléen, définitoire</w:t>
      </w:r>
      <w:ins w:id="95" w:author="Auteur inconnu" w:date="2019-04-13T09:37:34Z">
        <w:r>
          <w:rPr>
            <w:rFonts w:cs="Linux Libertine G" w:ascii="Linux Libertine G" w:hAnsi="Linux Libertine G"/>
            <w:lang w:eastAsia="fr-FR"/>
          </w:rPr>
          <w:t>,</w:t>
        </w:r>
      </w:ins>
      <w:r>
        <w:rPr>
          <w:rFonts w:cs="Linux Libertine G" w:ascii="Linux Libertine G" w:hAnsi="Linux Libertine G"/>
          <w:lang w:eastAsia="fr-FR"/>
        </w:rPr>
        <w:t xml:space="preserve"> etc</w:t>
      </w:r>
      <w:del w:id="96" w:author="Auteur inconnu" w:date="2019-04-13T09:37:33Z">
        <w:r>
          <w:rPr>
            <w:rFonts w:cs="Linux Libertine G" w:ascii="Linux Libertine G" w:hAnsi="Linux Libertine G"/>
            <w:lang w:eastAsia="fr-FR"/>
          </w:rPr>
          <w:delText>)</w:delText>
        </w:r>
      </w:del>
      <w:r>
        <w:rPr>
          <w:rFonts w:cs="Linux Libertine G" w:ascii="Linux Libertine G" w:hAnsi="Linux Libertine G"/>
          <w:lang w:eastAsia="fr-FR"/>
        </w:rPr>
        <w:t xml:space="preserve">. Ainsi, la question « comment se déroule un don ? » sera étiquetée comme question procédurale tandis que la question « pourquoi ne peut-on pas donner en dessous de 50kg ? » se verra attribuer la catégorie de question causale.  </w:t>
      </w:r>
    </w:p>
    <w:p>
      <w:pPr>
        <w:pStyle w:val="ListParagraph"/>
        <w:numPr>
          <w:ilvl w:val="0"/>
          <w:numId w:val="6"/>
        </w:numPr>
        <w:rPr>
          <w:rFonts w:ascii="Linux Libertine G" w:hAnsi="Linux Libertine G" w:cs="Linux Libertine G"/>
          <w:lang w:eastAsia="fr-FR"/>
        </w:rPr>
      </w:pPr>
      <w:r>
        <w:rPr>
          <w:rFonts w:cs="Linux Libertine G" w:ascii="Linux Libertine G" w:hAnsi="Linux Libertine G"/>
          <w:lang w:eastAsia="fr-FR"/>
        </w:rPr>
        <w:t xml:space="preserve">La reconnaissance d’entités nommées. </w:t>
      </w:r>
      <w:r>
        <w:fldChar w:fldCharType="begin"/>
      </w:r>
      <w:r>
        <w:rPr/>
        <w:instrText>ADDIN CSL_CITATION {"citationItems":[{"id":"ITEM-1","itemData":{"author":[{"dropping-particle":"","family":"Omrane","given":"Nouha","non-dropping-particle":"","parse-names":false,"suffix":""},{"dropping-particle":"","family":"Nazarenko","given":"Adeline","non-dropping-particle":"","parse-names":false,"suffix":""},{"dropping-particle":"","family":"Szulman","given":"Sylvie","non-dropping-particle":"","parse-names":false,"suffix":""}],"id":"ITEM-1","issue":"May","issued":{"date-parts":[["2009"]]},"page":"1-6","title":"Les entités nommées : éléments pour la conceptualisation","type":"article-journal"},"uris":["http://www.mendeley.com/documents/?uuid=bc8c4ca1-38f5-481c-b34f-81f7a81201df"]}],"mendeley":{"formattedCitation":"(Omrane, Nazarenko, and Szulman 2009)","plainTextFormattedCitation":"(Omrane, Nazarenko, and Szulman 2009)","previouslyFormattedCitation":"(Omrane, Nazarenko, and Szulman 2009)"},"properties":{"noteIndex":0},"schema":"https://github.com/citation-style-language/schema/raw/master/csl-citation.json"}</w:instrText>
      </w:r>
      <w:r>
        <w:rPr/>
        <w:fldChar w:fldCharType="separate"/>
      </w:r>
      <w:bookmarkStart w:id="342" w:name="__Fieldmark__1588_1112266312"/>
      <w:r>
        <w:rPr/>
      </w:r>
      <w:r>
        <w:rPr>
          <w:rFonts w:cs="Linux Libertine G" w:ascii="Linux Libertine G" w:hAnsi="Linux Libertine G"/>
          <w:lang w:eastAsia="fr-FR"/>
        </w:rPr>
        <w:t>(</w:t>
      </w:r>
      <w:bookmarkStart w:id="343" w:name="__Fieldmark__1525_2850990750"/>
      <w:r>
        <w:rPr>
          <w:rFonts w:cs="Linux Libertine G" w:ascii="Linux Libertine G" w:hAnsi="Linux Libertine G"/>
          <w:lang w:eastAsia="fr-FR"/>
        </w:rPr>
        <w:t>O</w:t>
      </w:r>
      <w:bookmarkStart w:id="344" w:name="__Fieldmark__1410_282753565"/>
      <w:r>
        <w:rPr>
          <w:rFonts w:cs="Linux Libertine G" w:ascii="Linux Libertine G" w:hAnsi="Linux Libertine G"/>
          <w:lang w:eastAsia="fr-FR"/>
        </w:rPr>
        <w:t>m</w:t>
      </w:r>
      <w:bookmarkStart w:id="345" w:name="__Fieldmark__1235_2426741205"/>
      <w:r>
        <w:rPr>
          <w:rFonts w:cs="Linux Libertine G" w:ascii="Linux Libertine G" w:hAnsi="Linux Libertine G"/>
          <w:lang w:eastAsia="fr-FR"/>
        </w:rPr>
        <w:t>rane, Nazarenko, and Szulman 2009)</w:t>
      </w:r>
      <w:r>
        <w:rPr/>
      </w:r>
      <w:r>
        <w:rPr/>
        <w:fldChar w:fldCharType="end"/>
      </w:r>
      <w:bookmarkEnd w:id="342"/>
      <w:bookmarkEnd w:id="343"/>
      <w:bookmarkEnd w:id="344"/>
      <w:bookmarkEnd w:id="345"/>
      <w:r>
        <w:rPr>
          <w:rFonts w:cs="Linux Libertine G" w:ascii="Linux Libertine G" w:hAnsi="Linux Libertine G"/>
          <w:lang w:eastAsia="fr-FR"/>
        </w:rPr>
        <w:t xml:space="preserve"> définissent les entités nommées (EN) comme des éléments qui soulignent les fonctions référentielles de certains segments de texte. Ainsi, les EN agissent en quelque sorte comme des noms propres puisqu’elles font référence à des lieux, des personnes ou encore des dates.</w:t>
      </w:r>
    </w:p>
    <w:p>
      <w:pPr>
        <w:pStyle w:val="ListParagraph"/>
        <w:numPr>
          <w:ilvl w:val="0"/>
          <w:numId w:val="6"/>
        </w:numPr>
        <w:rPr>
          <w:rFonts w:ascii="Linux Libertine G" w:hAnsi="Linux Libertine G" w:cs="Linux Libertine G"/>
          <w:lang w:eastAsia="fr-FR"/>
        </w:rPr>
      </w:pPr>
      <w:r>
        <w:rPr>
          <w:rFonts w:cs="Linux Libertine G" w:ascii="Linux Libertine G" w:hAnsi="Linux Libertine G"/>
          <w:lang w:eastAsia="fr-FR"/>
        </w:rPr>
        <w:t xml:space="preserve">Le type de réponse attendue. </w:t>
      </w:r>
      <w:r>
        <w:fldChar w:fldCharType="begin"/>
      </w:r>
      <w:r>
        <w:rPr/>
        <w:instrText>ADDIN CSL_CITATION {"citationItems":[{"id":"ITEM-1","itemData":{"author":[{"dropping-particle":"","family":"Mendes","given":"Sara","non-dropping-particle":"","parse-names":false,"suffix":""},{"dropping-particle":"","family":"Moriceau","given":"Véronique","non-dropping-particle":"","parse-names":false,"suffix":""}],"container-title":"TALN Workshop Question-Réponse, Fès, 22 avril 2004","id":"ITEM-1","issued":{"date-parts":[["2004"]]},"title":"L’analyse des questions : intérêts pour la génération des réponses","type":"article-journal"},"uris":["http://www.mendeley.com/documents/?uuid=ed11d8df-c0bb-4197-8689-dbca15feb34f"]}],"mendeley":{"formattedCitation":"(Mendes and Moriceau 2004)","plainTextFormattedCitation":"(Mendes and Moriceau 2004)","previouslyFormattedCitation":"(Mendes and Moriceau 2004)"},"properties":{"noteIndex":0},"schema":"https://github.com/citation-style-language/schema/raw/master/csl-citation.json"}</w:instrText>
      </w:r>
      <w:r>
        <w:rPr/>
        <w:fldChar w:fldCharType="separate"/>
      </w:r>
      <w:bookmarkStart w:id="346" w:name="__Fieldmark__1604_1112266312"/>
      <w:r>
        <w:rPr/>
      </w:r>
      <w:r>
        <w:rPr>
          <w:rFonts w:cs="Linux Libertine G" w:ascii="Linux Libertine G" w:hAnsi="Linux Libertine G"/>
          <w:lang w:eastAsia="fr-FR"/>
        </w:rPr>
        <w:t>(</w:t>
      </w:r>
      <w:bookmarkStart w:id="347" w:name="__Fieldmark__1537_2850990750"/>
      <w:r>
        <w:rPr>
          <w:rFonts w:cs="Linux Libertine G" w:ascii="Linux Libertine G" w:hAnsi="Linux Libertine G"/>
          <w:lang w:eastAsia="fr-FR"/>
        </w:rPr>
        <w:t>M</w:t>
      </w:r>
      <w:bookmarkStart w:id="348" w:name="__Fieldmark__1418_282753565"/>
      <w:r>
        <w:rPr>
          <w:rFonts w:cs="Linux Libertine G" w:ascii="Linux Libertine G" w:hAnsi="Linux Libertine G"/>
          <w:lang w:eastAsia="fr-FR"/>
        </w:rPr>
        <w:t>e</w:t>
      </w:r>
      <w:bookmarkStart w:id="349" w:name="__Fieldmark__1248_2426741205"/>
      <w:r>
        <w:rPr>
          <w:rFonts w:cs="Linux Libertine G" w:ascii="Linux Libertine G" w:hAnsi="Linux Libertine G"/>
          <w:lang w:eastAsia="fr-FR"/>
        </w:rPr>
        <w:t>ndes and Moriceau 2004)</w:t>
      </w:r>
      <w:r>
        <w:rPr/>
      </w:r>
      <w:r>
        <w:rPr/>
        <w:fldChar w:fldCharType="end"/>
      </w:r>
      <w:bookmarkEnd w:id="346"/>
      <w:bookmarkEnd w:id="347"/>
      <w:bookmarkEnd w:id="348"/>
      <w:bookmarkEnd w:id="349"/>
      <w:r>
        <w:rPr>
          <w:rFonts w:cs="Linux Libertine G" w:ascii="Linux Libertine G" w:hAnsi="Linux Libertine G"/>
          <w:lang w:eastAsia="fr-FR"/>
        </w:rPr>
        <w:t xml:space="preserve"> ont dégagé dix types principaux, à savoir (1) vériconditionnelle, (2) catégorie conceptuelle, (3) quantitative, (4) qualitative, (5) procédurale, (6) définition, (7) comparaison et/ou évaluation, (8) causale, (9) but et (10) description. </w:t>
      </w:r>
      <w:r>
        <w:fldChar w:fldCharType="begin"/>
      </w:r>
      <w:r>
        <w:rPr/>
        <w:instrText>ADDIN CSL_CITATION {"citationItems":[{"id":"ITEM-1","itemData":{"DOI":"10.1017/S1351324905003955","ISSN":"13513249","abstract":"In order to respond correctly to a free form factual question given a large collection of text data, one needs to understand the question to a level that allows determining some of the constraints the question imposes on a possible answer. These constraints may include a semantic classification of the sought after answer and may even suggest using different strategies when looking for and verifying a candidate answer. This work presents the first work on a machine learning approach to question classification. Guided by a layered semantic hierarchy of answer types, we develop a hierarchical classifier that classifies questions into fine-grained classes. This work also performs a systematic study of the use of semantic information sources in natural language classification tasks. It is shown that, in the context of question classifica-tion, augmenting the input of the classifier with appropriate semantic category information results in significant improvements to classification accuracy. We show accurate results on a large collection of free-form questions used in TREC 10 and 11.","author":[{"dropping-particle":"","family":"Li","given":"Xin","non-dropping-particle":"","parse-names":false,"suffix":""},{"dropping-particle":"","family":"Roth","given":"Dan","non-dropping-particle":"","parse-names":false,"suffix":""}],"container-title":"Natural Language Engineering","id":"ITEM-1","issue":"3","issued":{"date-parts":[["2006"]]},"page":"229-249","title":"Learning question classifiers: The role of semantic information","type":"article-journal","volume":"12"},"uris":["http://www.mendeley.com/documents/?uuid=6303997a-aa7c-444a-9283-580a2a508e7a"]}],"mendeley":{"formattedCitation":"(Li and Roth 2006)","plainTextFormattedCitation":"(Li and Roth 2006)","previouslyFormattedCitation":"(Li and Roth 2006)"},"properties":{"noteIndex":0},"schema":"https://github.com/citation-style-language/schema/raw/master/csl-citation.json"}</w:instrText>
      </w:r>
      <w:r>
        <w:rPr/>
        <w:fldChar w:fldCharType="separate"/>
      </w:r>
      <w:bookmarkStart w:id="350" w:name="__Fieldmark__1619_1112266312"/>
      <w:r>
        <w:rPr/>
      </w:r>
      <w:r>
        <w:rPr>
          <w:rFonts w:cs="Linux Libertine G" w:ascii="Linux Libertine G" w:hAnsi="Linux Libertine G"/>
          <w:lang w:eastAsia="fr-FR"/>
        </w:rPr>
        <w:t>(</w:t>
      </w:r>
      <w:bookmarkStart w:id="351" w:name="__Fieldmark__1548_2850990750"/>
      <w:r>
        <w:rPr>
          <w:rFonts w:cs="Linux Libertine G" w:ascii="Linux Libertine G" w:hAnsi="Linux Libertine G"/>
          <w:lang w:eastAsia="fr-FR"/>
        </w:rPr>
        <w:t>L</w:t>
      </w:r>
      <w:bookmarkStart w:id="352" w:name="__Fieldmark__1425_282753565"/>
      <w:r>
        <w:rPr>
          <w:rFonts w:cs="Linux Libertine G" w:ascii="Linux Libertine G" w:hAnsi="Linux Libertine G"/>
          <w:lang w:eastAsia="fr-FR"/>
        </w:rPr>
        <w:t>i</w:t>
      </w:r>
      <w:bookmarkStart w:id="353" w:name="__Fieldmark__1254_2426741205"/>
      <w:r>
        <w:rPr>
          <w:rFonts w:cs="Linux Libertine G" w:ascii="Linux Libertine G" w:hAnsi="Linux Libertine G"/>
          <w:lang w:eastAsia="fr-FR"/>
        </w:rPr>
        <w:t xml:space="preserve"> and Roth 2006)</w:t>
      </w:r>
      <w:r>
        <w:rPr/>
      </w:r>
      <w:r>
        <w:rPr/>
        <w:fldChar w:fldCharType="end"/>
      </w:r>
      <w:bookmarkEnd w:id="350"/>
      <w:bookmarkEnd w:id="351"/>
      <w:bookmarkEnd w:id="352"/>
      <w:bookmarkEnd w:id="353"/>
      <w:r>
        <w:rPr>
          <w:rFonts w:cs="Linux Libertine G" w:ascii="Linux Libertine G" w:hAnsi="Linux Libertine G"/>
          <w:lang w:eastAsia="fr-FR"/>
        </w:rPr>
        <w:t xml:space="preserve"> ont quant à eux défini une taxonomie comprenant cinq grandes catégories et cinquante classes plus précises (voir annexes). </w:t>
      </w:r>
    </w:p>
    <w:p>
      <w:pPr>
        <w:pStyle w:val="ListParagraph"/>
        <w:ind w:left="927" w:hanging="0"/>
        <w:rPr/>
      </w:pPr>
      <w:r>
        <w:rPr>
          <w:rFonts w:cs="Linux Libertine G" w:ascii="Linux Libertine G" w:hAnsi="Linux Libertine G"/>
          <w:lang w:eastAsia="fr-FR"/>
        </w:rPr>
        <w:t xml:space="preserve"> </w:t>
      </w:r>
      <w:r>
        <w:rPr>
          <w:rFonts w:cs="Linux Libertine G" w:ascii="Linux Libertine G" w:hAnsi="Linux Libertine G"/>
          <w:lang w:eastAsia="fr-FR"/>
        </w:rPr>
        <w:t xml:space="preserve">Le type de réponse attendu dépend évidemment du </w:t>
      </w:r>
      <w:del w:id="97" w:author="Auteur inconnu" w:date="2019-04-13T09:38:36Z">
        <w:r>
          <w:rPr>
            <w:rFonts w:cs="Linux Libertine G" w:ascii="Linux Libertine G" w:hAnsi="Linux Libertine G"/>
            <w:lang w:eastAsia="fr-FR"/>
          </w:rPr>
          <w:delText>typage</w:delText>
        </w:r>
      </w:del>
      <w:ins w:id="98" w:author="Auteur inconnu" w:date="2019-04-13T09:38:36Z">
        <w:r>
          <w:rPr>
            <w:rFonts w:cs="Linux Libertine G" w:ascii="Linux Libertine G" w:hAnsi="Linux Libertine G"/>
            <w:lang w:eastAsia="fr-FR"/>
          </w:rPr>
          <w:t>type</w:t>
        </w:r>
      </w:ins>
      <w:r>
        <w:rPr>
          <w:rFonts w:cs="Linux Libertine G" w:ascii="Linux Libertine G" w:hAnsi="Linux Libertine G"/>
          <w:lang w:eastAsia="fr-FR"/>
        </w:rPr>
        <w:t xml:space="preserve"> de la question et des entités nommées présentes dans la question. </w:t>
      </w:r>
    </w:p>
    <w:p>
      <w:pPr>
        <w:pStyle w:val="ListParagraph"/>
        <w:numPr>
          <w:ilvl w:val="0"/>
          <w:numId w:val="6"/>
        </w:numPr>
        <w:rPr/>
      </w:pPr>
      <w:r>
        <w:rPr>
          <w:rFonts w:cs="Linux Libertine G" w:ascii="Linux Libertine G" w:hAnsi="Linux Libertine G"/>
          <w:lang w:eastAsia="fr-FR"/>
        </w:rPr>
        <w:t xml:space="preserve">Le focus de la question. Il permet de savoir sur quel élément on doit </w:t>
      </w:r>
      <w:del w:id="99" w:author="Auteur inconnu" w:date="2019-04-13T09:39:02Z">
        <w:r>
          <w:rPr>
            <w:rFonts w:cs="Linux Libertine G" w:ascii="Linux Libertine G" w:hAnsi="Linux Libertine G"/>
            <w:lang w:eastAsia="fr-FR"/>
          </w:rPr>
          <w:delText>baser</w:delText>
        </w:r>
      </w:del>
      <w:ins w:id="100" w:author="Auteur inconnu" w:date="2019-04-13T09:39:02Z">
        <w:r>
          <w:rPr>
            <w:rFonts w:cs="Linux Libertine G" w:ascii="Linux Libertine G" w:hAnsi="Linux Libertine G"/>
            <w:lang w:eastAsia="fr-FR"/>
          </w:rPr>
          <w:t>fournir des informations dans</w:t>
        </w:r>
      </w:ins>
      <w:r>
        <w:rPr>
          <w:rFonts w:cs="Linux Libertine G" w:ascii="Linux Libertine G" w:hAnsi="Linux Libertine G"/>
          <w:lang w:eastAsia="fr-FR"/>
        </w:rPr>
        <w:t xml:space="preserve"> la réponse. Par exemple, « quel est le poids minimal requis ? » aura comme focus le segment textuel </w:t>
      </w:r>
      <w:r>
        <w:rPr>
          <w:rFonts w:cs="Linux Libertine G" w:ascii="Linux Libertine G" w:hAnsi="Linux Libertine G"/>
          <w:i/>
          <w:lang w:eastAsia="fr-FR"/>
        </w:rPr>
        <w:t>poids</w:t>
      </w:r>
      <w:r>
        <w:rPr>
          <w:rFonts w:cs="Linux Libertine G" w:ascii="Linux Libertine G" w:hAnsi="Linux Libertine G"/>
          <w:lang w:eastAsia="fr-FR"/>
        </w:rPr>
        <w:t>.</w:t>
      </w:r>
    </w:p>
    <w:p>
      <w:pPr>
        <w:pStyle w:val="Normal"/>
        <w:ind w:left="142" w:hanging="0"/>
        <w:rPr/>
      </w:pPr>
      <w:r>
        <w:rPr>
          <w:rFonts w:cs="Linux Libertine G" w:ascii="Linux Libertine G" w:hAnsi="Linux Libertine G"/>
          <w:lang w:eastAsia="fr-FR"/>
        </w:rPr>
        <w:t xml:space="preserve">Toutes ces étapes utilisent différents outils tels que des </w:t>
      </w:r>
      <w:r>
        <w:rPr>
          <w:rFonts w:cs="Linux Libertine G" w:ascii="Linux Libertine G" w:hAnsi="Linux Libertine G"/>
          <w:i/>
          <w:lang w:eastAsia="fr-FR"/>
        </w:rPr>
        <w:t>parsers</w:t>
      </w:r>
      <w:r>
        <w:rPr>
          <w:rFonts w:cs="Linux Libertine G" w:ascii="Linux Libertine G" w:hAnsi="Linux Libertine G"/>
          <w:lang w:eastAsia="fr-FR"/>
        </w:rPr>
        <w:t xml:space="preserve">, des </w:t>
      </w:r>
      <w:r>
        <w:rPr>
          <w:rFonts w:cs="Linux Libertine G" w:ascii="Linux Libertine G" w:hAnsi="Linux Libertine G"/>
          <w:i/>
          <w:lang w:eastAsia="fr-FR"/>
        </w:rPr>
        <w:t>pattern-matchers</w:t>
      </w:r>
      <w:r>
        <w:rPr>
          <w:rFonts w:cs="Linux Libertine G" w:ascii="Linux Libertine G" w:hAnsi="Linux Libertine G"/>
          <w:lang w:eastAsia="fr-FR"/>
        </w:rPr>
        <w:t xml:space="preserve">, des </w:t>
      </w:r>
      <w:r>
        <w:rPr>
          <w:rFonts w:cs="Linux Libertine G" w:ascii="Linux Libertine G" w:hAnsi="Linux Libertine G"/>
          <w:i/>
          <w:lang w:eastAsia="fr-FR"/>
        </w:rPr>
        <w:t>POS-taggers</w:t>
      </w:r>
      <w:r>
        <w:rPr>
          <w:rFonts w:cs="Linux Libertine G" w:ascii="Linux Libertine G" w:hAnsi="Linux Libertine G"/>
          <w:lang w:eastAsia="fr-FR"/>
        </w:rPr>
        <w:t xml:space="preserve"> ou encore des annotations sémantiques, ces processus pouva</w:t>
      </w:r>
      <w:del w:id="101" w:author="Auteur inconnu" w:date="2019-04-13T09:39:23Z">
        <w:r>
          <w:rPr>
            <w:rFonts w:cs="Linux Libertine G" w:ascii="Linux Libertine G" w:hAnsi="Linux Libertine G"/>
            <w:lang w:eastAsia="fr-FR"/>
          </w:rPr>
          <w:delText>ie</w:delText>
        </w:r>
      </w:del>
      <w:r>
        <w:rPr>
          <w:rFonts w:cs="Linux Libertine G" w:ascii="Linux Libertine G" w:hAnsi="Linux Libertine G"/>
          <w:lang w:eastAsia="fr-FR"/>
        </w:rPr>
        <w:t>nt varier en fonction du système développé.</w:t>
      </w:r>
    </w:p>
    <w:p>
      <w:pPr>
        <w:pStyle w:val="Normal"/>
        <w:ind w:left="142" w:hanging="0"/>
        <w:rPr/>
      </w:pPr>
      <w:r>
        <w:rPr>
          <w:rFonts w:cs="Linux Libertine G" w:ascii="Linux Libertine G" w:hAnsi="Linux Libertine G"/>
          <w:lang w:eastAsia="fr-FR"/>
        </w:rPr>
        <w:t xml:space="preserve">Dans le schéma de traitement général adopté par la majorité des systèmes question-réponse, une fois la question finement normalisée et analysée, le système interroge un corpus qui est </w:t>
      </w:r>
      <w:del w:id="102" w:author="Auteur inconnu" w:date="2019-04-13T09:39:47Z">
        <w:r>
          <w:rPr>
            <w:rFonts w:cs="Linux Libertine G" w:ascii="Linux Libertine G" w:hAnsi="Linux Libertine G"/>
            <w:lang w:eastAsia="fr-FR"/>
          </w:rPr>
          <w:delText>généralement</w:delText>
        </w:r>
      </w:del>
      <w:r>
        <w:rPr>
          <w:rFonts w:cs="Linux Libertine G" w:ascii="Linux Libertine G" w:hAnsi="Linux Libertine G"/>
          <w:lang w:eastAsia="fr-FR"/>
        </w:rPr>
        <w:t xml:space="preserve"> composé de </w:t>
      </w:r>
      <w:del w:id="103" w:author="Auteur inconnu" w:date="2019-04-13T09:39:49Z">
        <w:r>
          <w:rPr>
            <w:rFonts w:cs="Linux Libertine G" w:ascii="Linux Libertine G" w:hAnsi="Linux Libertine G"/>
            <w:lang w:eastAsia="fr-FR"/>
          </w:rPr>
          <w:delText>plusieurs</w:delText>
        </w:r>
      </w:del>
      <w:r>
        <w:rPr>
          <w:rFonts w:cs="Linux Libertine G" w:ascii="Linux Libertine G" w:hAnsi="Linux Libertine G"/>
          <w:lang w:eastAsia="fr-FR"/>
        </w:rPr>
        <w:t xml:space="preserve"> bases de données hétérogènes afin d’en extraire les passages</w:t>
      </w:r>
      <w:ins w:id="104" w:author="Auteur inconnu" w:date="2019-04-13T09:40:13Z">
        <w:r>
          <w:rPr>
            <w:rFonts w:cs="Linux Libertine G" w:ascii="Linux Libertine G" w:hAnsi="Linux Libertine G"/>
            <w:lang w:eastAsia="fr-FR"/>
          </w:rPr>
          <w:t xml:space="preserve"> textuels</w:t>
        </w:r>
      </w:ins>
      <w:r>
        <w:rPr>
          <w:rFonts w:cs="Linux Libertine G" w:ascii="Linux Libertine G" w:hAnsi="Linux Libertine G"/>
          <w:lang w:eastAsia="fr-FR"/>
        </w:rPr>
        <w:t xml:space="preserve"> contenant potentiellement la réponse à la question. Ces passages vont ensuite être segmentés afin d’analyser les phrases une par une et de les classer</w:t>
      </w:r>
      <w:ins w:id="105" w:author="Auteur inconnu" w:date="2019-04-13T09:40:49Z">
        <w:r>
          <w:rPr>
            <w:rFonts w:cs="Linux Libertine G" w:ascii="Linux Libertine G" w:hAnsi="Linux Libertine G"/>
            <w:lang w:eastAsia="fr-FR"/>
          </w:rPr>
          <w:t>.</w:t>
        </w:r>
      </w:ins>
      <w:r>
        <w:rPr>
          <w:rFonts w:cs="Linux Libertine G" w:ascii="Linux Libertine G" w:hAnsi="Linux Libertine G"/>
          <w:lang w:eastAsia="fr-FR"/>
        </w:rPr>
        <w:t xml:space="preserve"> Le classement peut être effectué selon différents critères, dont une liste non-exhaustive est présentée par </w:t>
      </w:r>
      <w:r>
        <w:fldChar w:fldCharType="begin"/>
      </w:r>
      <w:r>
        <w:rPr/>
        <w:instrText>ADDIN CSL_CITATION {"citationItems":[{"id":"ITEM-1","itemData":{"ISBN":"978-0131873216","abstract":"Third Edition draft","author":[{"dropping-particle":"","family":"Jurafsky","given":"Daniel","non-dropping-particle":"","parse-names":false,"suffix":""},{"dropping-particle":"","family":"Martin","given":"James H","non-dropping-particle":"","parse-names":false,"suffix":""}],"id":"ITEM-1","issued":{"date-parts":[["2017"]]},"title":"Speech and Language Processing - An Introduction to Natural Language Processing, Computational Linguistics, and Speech Recognition","type":"article-journal"},"uris":["http://www.mendeley.com/documents/?uuid=b1e1fdde-e857-4091-9e55-f77df06e5a0b"]}],"mendeley":{"formattedCitation":"(Jurafsky and Martin 2017)","plainTextFormattedCitation":"(Jurafsky and Martin 2017)","previouslyFormattedCitation":"(Jurafsky and Martin 2017)"},"properties":{"noteIndex":0},"schema":"https://github.com/citation-style-language/schema/raw/master/csl-citation.json"}</w:instrText>
      </w:r>
      <w:r>
        <w:rPr/>
        <w:fldChar w:fldCharType="separate"/>
      </w:r>
      <w:bookmarkStart w:id="354" w:name="__Fieldmark__1663_1112266312"/>
      <w:r>
        <w:rPr/>
      </w:r>
      <w:r>
        <w:rPr>
          <w:rFonts w:cs="Linux Libertine G" w:ascii="Linux Libertine G" w:hAnsi="Linux Libertine G"/>
          <w:lang w:eastAsia="fr-FR"/>
        </w:rPr>
        <w:t>(</w:t>
      </w:r>
      <w:bookmarkStart w:id="355" w:name="__Fieldmark__1589_2850990750"/>
      <w:r>
        <w:rPr>
          <w:rFonts w:cs="Linux Libertine G" w:ascii="Linux Libertine G" w:hAnsi="Linux Libertine G"/>
          <w:lang w:eastAsia="fr-FR"/>
        </w:rPr>
        <w:t>J</w:t>
      </w:r>
      <w:bookmarkStart w:id="356" w:name="__Fieldmark__1445_282753565"/>
      <w:r>
        <w:rPr>
          <w:rFonts w:cs="Linux Libertine G" w:ascii="Linux Libertine G" w:hAnsi="Linux Libertine G"/>
          <w:lang w:eastAsia="fr-FR"/>
        </w:rPr>
        <w:t>u</w:t>
      </w:r>
      <w:bookmarkStart w:id="357" w:name="__Fieldmark__1308_2426741205"/>
      <w:r>
        <w:rPr>
          <w:rFonts w:cs="Linux Libertine G" w:ascii="Linux Libertine G" w:hAnsi="Linux Libertine G"/>
          <w:lang w:eastAsia="fr-FR"/>
        </w:rPr>
        <w:t>rafsky and Martin 2017)</w:t>
      </w:r>
      <w:r>
        <w:rPr/>
      </w:r>
      <w:r>
        <w:rPr/>
        <w:fldChar w:fldCharType="end"/>
      </w:r>
      <w:bookmarkEnd w:id="354"/>
      <w:bookmarkEnd w:id="355"/>
      <w:bookmarkEnd w:id="356"/>
      <w:bookmarkEnd w:id="357"/>
      <w:r>
        <w:rPr>
          <w:rFonts w:cs="Linux Libertine G" w:ascii="Linux Libertine G" w:hAnsi="Linux Libertine G"/>
          <w:lang w:eastAsia="fr-FR"/>
        </w:rPr>
        <w:t>.</w:t>
      </w:r>
    </w:p>
    <w:p>
      <w:pPr>
        <w:pStyle w:val="ListParagraph"/>
        <w:numPr>
          <w:ilvl w:val="0"/>
          <w:numId w:val="6"/>
        </w:numPr>
        <w:rPr>
          <w:rFonts w:ascii="Linux Libertine G" w:hAnsi="Linux Libertine G" w:cs="Linux Libertine G"/>
          <w:lang w:eastAsia="fr-FR"/>
        </w:rPr>
      </w:pPr>
      <w:r>
        <w:rPr>
          <w:rFonts w:cs="Linux Libertine G" w:ascii="Linux Libertine G" w:hAnsi="Linux Libertine G"/>
          <w:lang w:eastAsia="fr-FR"/>
        </w:rPr>
        <w:t>Le nombre d’entités nommées du bon type dans le passage (si la question attend une réponse de type DATE, les passages du corpus contenant le même type d’entité seront extraits comme des réponses potentielles)</w:t>
      </w:r>
    </w:p>
    <w:p>
      <w:pPr>
        <w:pStyle w:val="ListParagraph"/>
        <w:numPr>
          <w:ilvl w:val="0"/>
          <w:numId w:val="6"/>
        </w:numPr>
        <w:rPr>
          <w:rFonts w:ascii="Linux Libertine G" w:hAnsi="Linux Libertine G" w:cs="Linux Libertine G"/>
          <w:lang w:eastAsia="fr-FR"/>
        </w:rPr>
      </w:pPr>
      <w:r>
        <w:rPr>
          <w:rFonts w:cs="Linux Libertine G" w:ascii="Linux Libertine G" w:hAnsi="Linux Libertine G"/>
          <w:lang w:eastAsia="fr-FR"/>
        </w:rPr>
        <w:t>Le nombre de mots-clés de la question contenu dans le passage.</w:t>
      </w:r>
    </w:p>
    <w:p>
      <w:pPr>
        <w:pStyle w:val="ListParagraph"/>
        <w:numPr>
          <w:ilvl w:val="0"/>
          <w:numId w:val="6"/>
        </w:numPr>
        <w:rPr>
          <w:rFonts w:ascii="Linux Libertine G" w:hAnsi="Linux Libertine G" w:cs="Linux Libertine G"/>
          <w:lang w:eastAsia="fr-FR"/>
        </w:rPr>
      </w:pPr>
      <w:r>
        <w:rPr>
          <w:rFonts w:cs="Linux Libertine G" w:ascii="Linux Libertine G" w:hAnsi="Linux Libertine G"/>
          <w:lang w:eastAsia="fr-FR"/>
        </w:rPr>
        <w:t>La plus longue séquence de mots de la question qui apparaît à l’identique dans le passage (Q</w:t>
      </w:r>
      <w:r>
        <w:rPr>
          <w:rFonts w:cs="Linux Libertine G" w:ascii="Linux Libertine G" w:hAnsi="Linux Libertine G"/>
          <w:vertAlign w:val="subscript"/>
          <w:lang w:eastAsia="fr-FR"/>
        </w:rPr>
        <w:t>utilisateur</w:t>
      </w:r>
      <w:r>
        <w:rPr>
          <w:rFonts w:cs="Linux Libertine G" w:ascii="Linux Libertine G" w:hAnsi="Linux Libertine G"/>
          <w:lang w:eastAsia="fr-FR"/>
        </w:rPr>
        <w:t> : « </w:t>
      </w:r>
      <w:r>
        <w:rPr>
          <w:rFonts w:cs="Linux Libertine G" w:ascii="Linux Libertine G" w:hAnsi="Linux Libertine G"/>
          <w:b/>
          <w:lang w:eastAsia="fr-FR"/>
        </w:rPr>
        <w:t>la prochaine collecte de sang a lieu</w:t>
      </w:r>
      <w:r>
        <w:rPr>
          <w:rFonts w:cs="Linux Libertine G" w:ascii="Linux Libertine G" w:hAnsi="Linux Libertine G"/>
          <w:lang w:eastAsia="fr-FR"/>
        </w:rPr>
        <w:t xml:space="preserve"> quand ? » / P</w:t>
      </w:r>
      <w:r>
        <w:rPr>
          <w:rFonts w:cs="Linux Libertine G" w:ascii="Linux Libertine G" w:hAnsi="Linux Libertine G"/>
          <w:vertAlign w:val="subscript"/>
          <w:lang w:eastAsia="fr-FR"/>
        </w:rPr>
        <w:t>corpus</w:t>
      </w:r>
      <w:r>
        <w:rPr>
          <w:rFonts w:cs="Linux Libertine G" w:ascii="Linux Libertine G" w:hAnsi="Linux Libertine G"/>
          <w:lang w:eastAsia="fr-FR"/>
        </w:rPr>
        <w:t> : « </w:t>
      </w:r>
      <w:r>
        <w:rPr>
          <w:rFonts w:cs="Linux Libertine G" w:ascii="Linux Libertine G" w:hAnsi="Linux Libertine G"/>
          <w:b/>
          <w:lang w:eastAsia="fr-FR"/>
        </w:rPr>
        <w:t>la prochaine collecte de sang aura lieu</w:t>
      </w:r>
      <w:r>
        <w:rPr>
          <w:rFonts w:cs="Linux Libertine G" w:ascii="Linux Libertine G" w:hAnsi="Linux Libertine G"/>
          <w:lang w:eastAsia="fr-FR"/>
        </w:rPr>
        <w:t xml:space="preserve"> le [date] »)</w:t>
      </w:r>
    </w:p>
    <w:p>
      <w:pPr>
        <w:pStyle w:val="Normal"/>
        <w:ind w:left="142" w:hanging="0"/>
        <w:rPr>
          <w:rFonts w:ascii="Linux Libertine G" w:hAnsi="Linux Libertine G" w:cs="Linux Libertine G"/>
          <w:lang w:eastAsia="fr-FR"/>
        </w:rPr>
      </w:pPr>
      <w:r>
        <w:rPr>
          <w:rFonts w:cs="Linux Libertine G" w:ascii="Linux Libertine G" w:hAnsi="Linux Libertine G"/>
          <w:lang w:eastAsia="fr-FR"/>
        </w:rPr>
        <w:t xml:space="preserve"> </w:t>
      </w:r>
      <w:r>
        <w:rPr>
          <w:rFonts w:cs="Linux Libertine G" w:ascii="Linux Libertine G" w:hAnsi="Linux Libertine G"/>
          <w:lang w:eastAsia="fr-FR"/>
        </w:rPr>
        <w:t>La réponse classée première en fonction du ou des critères choisis est alors extraite du corpus puis renvoyée à l’utilisateur.</w:t>
      </w:r>
    </w:p>
    <w:p>
      <w:pPr>
        <w:pStyle w:val="Titre1"/>
        <w:numPr>
          <w:ilvl w:val="0"/>
          <w:numId w:val="2"/>
        </w:numPr>
        <w:ind w:left="357" w:hanging="357"/>
        <w:rPr>
          <w:rFonts w:ascii="Linux Libertine G" w:hAnsi="Linux Libertine G" w:cs="Linux Libertine G"/>
        </w:rPr>
      </w:pPr>
      <w:commentRangeStart w:id="4"/>
      <w:r>
        <w:rPr>
          <w:rFonts w:cs="Linux Libertine G" w:ascii="Linux Libertine G" w:hAnsi="Linux Libertine G"/>
        </w:rPr>
        <w:t>Méthodologie</w:t>
      </w:r>
      <w:r>
        <w:rPr>
          <w:rFonts w:cs="Linux Libertine G" w:ascii="Linux Libertine G" w:hAnsi="Linux Libertine G"/>
        </w:rPr>
      </w:r>
      <w:commentRangeEnd w:id="4"/>
      <w:r>
        <w:commentReference w:id="4"/>
      </w:r>
      <w:r>
        <w:rPr>
          <w:rFonts w:cs="Linux Libertine G" w:ascii="Linux Libertine G" w:hAnsi="Linux Libertine G"/>
        </w:rPr>
        <w:t xml:space="preserve"> pour l’appariement de questions dans un système QR basé sur une F</w:t>
      </w:r>
      <w:bookmarkStart w:id="358" w:name="_Toc5816018"/>
      <w:bookmarkEnd w:id="358"/>
      <w:r>
        <w:rPr>
          <w:rFonts w:cs="Linux Libertine G" w:ascii="Linux Libertine G" w:hAnsi="Linux Libertine G"/>
        </w:rPr>
        <w:t>AQ</w:t>
      </w:r>
    </w:p>
    <w:p>
      <w:pPr>
        <w:pStyle w:val="Titre2"/>
        <w:numPr>
          <w:ilvl w:val="0"/>
          <w:numId w:val="3"/>
        </w:numPr>
        <w:rPr>
          <w:rFonts w:ascii="Linux Libertine G" w:hAnsi="Linux Libertine G" w:cs="Linux Libertine G"/>
          <w:lang w:eastAsia="fr-FR"/>
        </w:rPr>
      </w:pPr>
      <w:bookmarkStart w:id="359" w:name="_Toc5816019"/>
      <w:r>
        <w:rPr>
          <w:rFonts w:cs="Linux Libertine G" w:ascii="Linux Libertine G" w:hAnsi="Linux Libertine G"/>
          <w:lang w:eastAsia="fr-FR"/>
        </w:rPr>
        <w:t>Hypothèses de recherche</w:t>
      </w:r>
      <w:bookmarkEnd w:id="359"/>
    </w:p>
    <w:p>
      <w:pPr>
        <w:pStyle w:val="Normal"/>
        <w:ind w:firstLine="502"/>
        <w:rPr>
          <w:rFonts w:ascii="Linux Libertine G" w:hAnsi="Linux Libertine G" w:cs="Linux Libertine G"/>
          <w:lang w:eastAsia="fr-FR"/>
        </w:rPr>
      </w:pPr>
      <w:r>
        <w:rPr>
          <w:rFonts w:cs="Linux Libertine G" w:ascii="Linux Libertine G" w:hAnsi="Linux Libertine G"/>
          <w:lang w:eastAsia="fr-FR"/>
        </w:rPr>
        <w:t>L’une de nos premières hypothèses est que l’orthographe joue un rôle capital dans un système question-réponse, qu’il soit basé ou non sur une FAQ. Ceci est d’autant plus important que le système que nous cherchons à construire est à destination du grand public. Si le segment textuel saisi par l’utilisateur comporte des erreurs de graphie, le module de lemmatisation ne parviendra pas à ramener les mots sous forme de lemmes. Dans ce cas, la requête sera mal interprétée, la question mal modélisée, et la réponse extraite ne correspondra certainement pas à la question posée par l’utilisateur. Pour pallier ce problème, l’utilisation de la distance de Levenshtein est envisagée</w:t>
      </w:r>
      <w:ins w:id="106" w:author="Auteur inconnu" w:date="2019-04-13T09:43:38Z">
        <w:r>
          <w:rPr>
            <w:rFonts w:cs="Linux Libertine G" w:ascii="Linux Libertine G" w:hAnsi="Linux Libertine G"/>
            <w:lang w:eastAsia="fr-FR"/>
          </w:rPr>
          <w:t xml:space="preserve"> pour corriger les saisies de l’utilisateur</w:t>
        </w:r>
      </w:ins>
      <w:r>
        <w:rPr>
          <w:rFonts w:cs="Linux Libertine G" w:ascii="Linux Libertine G" w:hAnsi="Linux Libertine G"/>
          <w:lang w:eastAsia="fr-FR"/>
        </w:rPr>
        <w:t xml:space="preserve">. </w:t>
      </w:r>
    </w:p>
    <w:p>
      <w:pPr>
        <w:pStyle w:val="Normal"/>
        <w:rPr/>
      </w:pPr>
      <w:r>
        <w:rPr>
          <w:rFonts w:cs="Linux Libertine G" w:ascii="Linux Libertine G" w:hAnsi="Linux Libertine G"/>
          <w:lang w:eastAsia="fr-FR"/>
        </w:rPr>
        <w:t xml:space="preserve">Notre deuxième hypothèse est qu’une </w:t>
      </w:r>
      <w:r>
        <w:rPr>
          <w:rFonts w:cs="Linux Libertine G" w:ascii="Linux Libertine G" w:hAnsi="Linux Libertine G"/>
        </w:rPr>
        <w:t>segmentation ainsi qu’une lemmatisation automatique et des analyses morpho-syntaxique</w:t>
      </w:r>
      <w:ins w:id="107" w:author="Auteur inconnu" w:date="2019-04-13T09:44:12Z">
        <w:r>
          <w:rPr>
            <w:rFonts w:cs="Linux Libertine G" w:ascii="Linux Libertine G" w:hAnsi="Linux Libertine G"/>
          </w:rPr>
          <w:t>s</w:t>
        </w:r>
      </w:ins>
      <w:r>
        <w:rPr>
          <w:rFonts w:cs="Linux Libertine G" w:ascii="Linux Libertine G" w:hAnsi="Linux Libertine G"/>
        </w:rPr>
        <w:t xml:space="preserve">, en utilisant des librairies logicielles existantes, produira des résultats satisfaisants pour ce qui est de l’étape du </w:t>
      </w:r>
      <w:r>
        <w:rPr>
          <w:rFonts w:cs="Linux Libertine G" w:ascii="Linux Libertine G" w:hAnsi="Linux Libertine G"/>
          <w:i/>
        </w:rPr>
        <w:t>pre-processing</w:t>
      </w:r>
      <w:r>
        <w:rPr>
          <w:rFonts w:cs="Linux Libertine G" w:ascii="Linux Libertine G" w:hAnsi="Linux Libertine G"/>
        </w:rPr>
        <w:t xml:space="preserve"> de la question. Nous avons prévu d’utiliser deux modules, NLTK</w:t>
      </w:r>
      <w:r>
        <w:rPr>
          <w:rStyle w:val="Ancredenotedebasdepage"/>
          <w:rStyle w:val="Ancredenotedebasdepage"/>
          <w:rFonts w:cs="Linux Libertine G" w:ascii="Linux Libertine G" w:hAnsi="Linux Libertine G"/>
        </w:rPr>
        <w:footnoteReference w:id="3"/>
      </w:r>
      <w:r>
        <w:rPr>
          <w:rFonts w:cs="Linux Libertine G" w:ascii="Linux Libertine G" w:hAnsi="Linux Libertine G"/>
        </w:rPr>
        <w:t xml:space="preserve"> et TreeTagger</w:t>
      </w:r>
      <w:r>
        <w:rPr>
          <w:rStyle w:val="Ancredenotedebasdepage"/>
          <w:rStyle w:val="Ancredenotedebasdepage"/>
          <w:rFonts w:cs="Linux Libertine G" w:ascii="Linux Libertine G" w:hAnsi="Linux Libertine G"/>
        </w:rPr>
        <w:footnoteReference w:id="4"/>
      </w:r>
      <w:r>
        <w:rPr>
          <w:rFonts w:cs="Linux Libertine G" w:ascii="Linux Libertine G" w:hAnsi="Linux Libertine G"/>
        </w:rPr>
        <w:t>, implémentés en Python. Le premier module</w:t>
      </w:r>
      <w:ins w:id="108" w:author="Auteur inconnu" w:date="2019-04-13T09:45:04Z">
        <w:r>
          <w:rPr>
            <w:rFonts w:cs="Linux Libertine G" w:ascii="Linux Libertine G" w:hAnsi="Linux Libertine G"/>
          </w:rPr>
          <w:t>, NLTK,</w:t>
        </w:r>
      </w:ins>
      <w:r>
        <w:rPr>
          <w:rFonts w:cs="Linux Libertine G" w:ascii="Linux Libertine G" w:hAnsi="Linux Libertine G"/>
        </w:rPr>
        <w:t xml:space="preserve"> permet notamment de segmenter, d’étiqueter, de lemmatiser, d’identifier les entités nommées et de construire des arbres de dépendance</w:t>
      </w:r>
      <w:del w:id="109" w:author="Auteur inconnu" w:date="2019-04-13T09:44:53Z">
        <w:r>
          <w:rPr>
            <w:rFonts w:cs="Linux Libertine G" w:ascii="Linux Libertine G" w:hAnsi="Linux Libertine G"/>
          </w:rPr>
          <w:delText>, ce qui permettra un gain de temps considérable,</w:delText>
        </w:r>
      </w:del>
      <w:ins w:id="110" w:author="Auteur inconnu" w:date="2019-04-13T09:44:53Z">
        <w:r>
          <w:rPr>
            <w:rFonts w:cs="Linux Libertine G" w:ascii="Linux Libertine G" w:hAnsi="Linux Libertine G"/>
          </w:rPr>
          <w:t>.</w:t>
        </w:r>
      </w:ins>
      <w:r>
        <w:rPr>
          <w:rFonts w:cs="Linux Libertine G" w:ascii="Linux Libertine G" w:hAnsi="Linux Libertine G"/>
        </w:rPr>
        <w:t xml:space="preserve"> </w:t>
      </w:r>
      <w:del w:id="111" w:author="Auteur inconnu" w:date="2019-04-13T09:44:57Z">
        <w:r>
          <w:rPr>
            <w:rFonts w:cs="Linux Libertine G" w:ascii="Linux Libertine G" w:hAnsi="Linux Libertine G"/>
          </w:rPr>
          <w:delText>tandis que l</w:delText>
        </w:r>
      </w:del>
      <w:ins w:id="112" w:author="Auteur inconnu" w:date="2019-04-13T09:44:57Z">
        <w:r>
          <w:rPr>
            <w:rFonts w:cs="Linux Libertine G" w:ascii="Linux Libertine G" w:hAnsi="Linux Libertine G"/>
          </w:rPr>
          <w:t>L</w:t>
        </w:r>
      </w:ins>
      <w:r>
        <w:rPr>
          <w:rFonts w:cs="Linux Libertine G" w:ascii="Linux Libertine G" w:hAnsi="Linux Libertine G"/>
        </w:rPr>
        <w:t>e deuxième module</w:t>
      </w:r>
      <w:ins w:id="113" w:author="Auteur inconnu" w:date="2019-04-13T09:45:11Z">
        <w:r>
          <w:rPr>
            <w:rFonts w:cs="Linux Libertine G" w:ascii="Linux Libertine G" w:hAnsi="Linux Libertine G"/>
          </w:rPr>
          <w:t>, TreeTagger,</w:t>
        </w:r>
      </w:ins>
      <w:r>
        <w:rPr>
          <w:rFonts w:cs="Linux Libertine G" w:ascii="Linux Libertine G" w:hAnsi="Linux Libertine G"/>
        </w:rPr>
        <w:t xml:space="preserve"> permet d’étiqueter les </w:t>
      </w:r>
      <w:del w:id="114" w:author="Auteur inconnu" w:date="2019-04-13T09:45:28Z">
        <w:r>
          <w:rPr>
            <w:rFonts w:cs="Linux Libertine G" w:ascii="Linux Libertine G" w:hAnsi="Linux Libertine G"/>
            <w:i/>
          </w:rPr>
          <w:delText>parts-of-speech</w:delText>
        </w:r>
      </w:del>
      <w:ins w:id="115" w:author="Auteur inconnu" w:date="2019-04-13T09:45:28Z">
        <w:r>
          <w:rPr>
            <w:rFonts w:cs="Linux Libertine G" w:ascii="Linux Libertine G" w:hAnsi="Linux Libertine G"/>
            <w:i/>
          </w:rPr>
          <w:t>parties du discours</w:t>
        </w:r>
      </w:ins>
      <w:r>
        <w:rPr>
          <w:rFonts w:cs="Linux Libertine G" w:ascii="Linux Libertine G" w:hAnsi="Linux Libertine G"/>
        </w:rPr>
        <w:t xml:space="preserve"> et d’obtenir les lemmes.</w:t>
      </w:r>
    </w:p>
    <w:p>
      <w:pPr>
        <w:pStyle w:val="Normal"/>
        <w:spacing w:before="0" w:after="240"/>
        <w:rPr>
          <w:rFonts w:ascii="Linux Libertine G" w:hAnsi="Linux Libertine G" w:cs="Linux Libertine G"/>
          <w:lang w:eastAsia="fr-FR"/>
        </w:rPr>
      </w:pPr>
      <w:r>
        <w:rPr>
          <w:rFonts w:cs="Linux Libertine G" w:ascii="Linux Libertine G" w:hAnsi="Linux Libertine G"/>
          <w:lang w:eastAsia="fr-FR"/>
        </w:rPr>
        <w:t>Notre troisième hypothèse est que, pour effectuer un appariement correct des questions, le calcul d’une seule mesure de similarité est insuffisant. Nous envisageons donc d’utiliser diverses mesure</w:t>
      </w:r>
      <w:ins w:id="116" w:author="Auteur inconnu" w:date="2019-04-13T09:45:48Z">
        <w:r>
          <w:rPr>
            <w:rFonts w:cs="Linux Libertine G" w:ascii="Linux Libertine G" w:hAnsi="Linux Libertine G"/>
            <w:lang w:eastAsia="fr-FR"/>
          </w:rPr>
          <w:t>s</w:t>
        </w:r>
      </w:ins>
      <w:r>
        <w:rPr>
          <w:rFonts w:cs="Linux Libertine G" w:ascii="Linux Libertine G" w:hAnsi="Linux Libertine G"/>
          <w:lang w:eastAsia="fr-FR"/>
        </w:rPr>
        <w:t xml:space="preserve"> (tant statistique</w:t>
      </w:r>
      <w:ins w:id="117" w:author="Auteur inconnu" w:date="2019-04-13T09:45:50Z">
        <w:r>
          <w:rPr>
            <w:rFonts w:cs="Linux Libertine G" w:ascii="Linux Libertine G" w:hAnsi="Linux Libertine G"/>
            <w:lang w:eastAsia="fr-FR"/>
          </w:rPr>
          <w:t>s</w:t>
        </w:r>
      </w:ins>
      <w:r>
        <w:rPr>
          <w:rFonts w:cs="Linux Libertine G" w:ascii="Linux Libertine G" w:hAnsi="Linux Libertine G"/>
          <w:lang w:eastAsia="fr-FR"/>
        </w:rPr>
        <w:t xml:space="preserve"> que sémantique</w:t>
      </w:r>
      <w:ins w:id="118" w:author="Auteur inconnu" w:date="2019-04-13T09:45:51Z">
        <w:r>
          <w:rPr>
            <w:rFonts w:cs="Linux Libertine G" w:ascii="Linux Libertine G" w:hAnsi="Linux Libertine G"/>
            <w:lang w:eastAsia="fr-FR"/>
          </w:rPr>
          <w:t>s</w:t>
        </w:r>
      </w:ins>
      <w:r>
        <w:rPr>
          <w:rFonts w:cs="Linux Libertine G" w:ascii="Linux Libertine G" w:hAnsi="Linux Libertine G"/>
          <w:lang w:eastAsia="fr-FR"/>
        </w:rPr>
        <w:t>) afin d’obtenir des performances optimales. Nous procéderons à une évaluation du modèle afin de déterminer quelle(s) mesure(s) sont les plus performantes.</w:t>
      </w:r>
    </w:p>
    <w:p>
      <w:pPr>
        <w:pStyle w:val="Normal"/>
        <w:spacing w:before="0" w:after="240"/>
        <w:rPr/>
      </w:pPr>
      <w:r>
        <w:rPr>
          <w:rFonts w:cs="Linux Libertine G" w:ascii="Linux Libertine G" w:hAnsi="Linux Libertine G"/>
          <w:lang w:eastAsia="fr-FR"/>
        </w:rPr>
        <w:t>Enfin, notre quatrième hypothèse est qu’une vectorisation à l’échelle lexicale de notre corpus et de la requête utilisateur est insuffisante et provoque une forte perte</w:t>
      </w:r>
      <w:ins w:id="119" w:author="Auteur inconnu" w:date="2019-04-13T09:46:19Z">
        <w:r>
          <w:rPr>
            <w:rFonts w:cs="Linux Libertine G" w:ascii="Linux Libertine G" w:hAnsi="Linux Libertine G"/>
            <w:lang w:eastAsia="fr-FR"/>
          </w:rPr>
          <w:t xml:space="preserve"> d’information</w:t>
        </w:r>
      </w:ins>
      <w:r>
        <w:rPr>
          <w:rFonts w:cs="Linux Libertine G" w:ascii="Linux Libertine G" w:hAnsi="Linux Libertine G"/>
          <w:lang w:eastAsia="fr-FR"/>
        </w:rPr>
        <w:t xml:space="preserve"> sur le plan sémantique. Nous proposons donc, en plus d’une telle analyse, une vectorisation à l’échelle phrastique, ce qui nous permettra de limiter la perte sémantique.</w:t>
      </w:r>
    </w:p>
    <w:p>
      <w:pPr>
        <w:pStyle w:val="Normal"/>
        <w:spacing w:before="0" w:after="240"/>
        <w:rPr/>
      </w:pPr>
      <w:r>
        <w:rPr>
          <w:rFonts w:cs="Linux Libertine G" w:ascii="Linux Libertine G" w:hAnsi="Linux Libertine G"/>
          <w:lang w:eastAsia="fr-FR"/>
        </w:rPr>
        <w:t>Nous proposons donc, à partir d’un corpus de questions posées par des utilisateurs moissonné dans des FAQ, de construire un algorithme qui permet d’obtenir la représentation vectorielle d’une question. En parallèle, il s’agira de représenter le corpus de la même manière, de façon qu’une comparaison puisse être faite. C’est pourquoi nous allons également construire une base de données nous permettant d’exploiter correctement le corpus</w:t>
      </w:r>
      <w:del w:id="120" w:author="Auteur inconnu" w:date="2019-04-13T09:47:05Z">
        <w:r>
          <w:rPr>
            <w:rFonts w:cs="Linux Libertine G" w:ascii="Linux Libertine G" w:hAnsi="Linux Libertine G"/>
            <w:lang w:eastAsia="fr-FR"/>
          </w:rPr>
          <w:delText xml:space="preserve"> </w:delText>
        </w:r>
      </w:del>
      <w:r>
        <w:rPr>
          <w:rFonts w:cs="Linux Libertine G" w:ascii="Linux Libertine G" w:hAnsi="Linux Libertine G"/>
          <w:lang w:eastAsia="fr-FR"/>
        </w:rPr>
        <w:t>.</w:t>
      </w:r>
    </w:p>
    <w:p>
      <w:pPr>
        <w:pStyle w:val="Titre2"/>
        <w:numPr>
          <w:ilvl w:val="0"/>
          <w:numId w:val="3"/>
        </w:numPr>
        <w:rPr>
          <w:rFonts w:ascii="Linux Libertine G" w:hAnsi="Linux Libertine G" w:cs="Linux Libertine G"/>
        </w:rPr>
      </w:pPr>
      <w:bookmarkStart w:id="360" w:name="_Toc5816020"/>
      <w:r>
        <w:rPr>
          <w:rFonts w:cs="Linux Libertine G" w:ascii="Linux Libertine G" w:hAnsi="Linux Libertine G"/>
        </w:rPr>
        <w:t>Domaine</w:t>
      </w:r>
      <w:bookmarkEnd w:id="360"/>
    </w:p>
    <w:p>
      <w:pPr>
        <w:pStyle w:val="Normal"/>
        <w:ind w:firstLine="360"/>
        <w:rPr/>
      </w:pPr>
      <w:ins w:id="121" w:author="Auteur inconnu" w:date="2019-04-13T09:48:19Z">
        <w:r>
          <w:rPr>
            <w:rFonts w:cs="Linux Libertine G" w:ascii="Linux Libertine G" w:hAnsi="Linux Libertine G"/>
            <w:lang w:eastAsia="fr-FR"/>
          </w:rPr>
          <w:t xml:space="preserve">Le domaine de notre SQR sera </w:t>
        </w:r>
      </w:ins>
      <w:ins w:id="122" w:author="Auteur inconnu" w:date="2019-04-13T09:48:19Z">
        <w:r>
          <w:rPr>
            <w:rFonts w:eastAsia="Calibri" w:cs="Linux Libertine G" w:ascii="Linux Libertine G" w:hAnsi="Linux Libertine G" w:eastAsiaTheme="minorHAnsi"/>
            <w:color w:val="auto"/>
            <w:kern w:val="0"/>
            <w:sz w:val="24"/>
            <w:szCs w:val="22"/>
            <w:lang w:val="fr-FR" w:eastAsia="fr-FR" w:bidi="ar-SA"/>
          </w:rPr>
          <w:t>…</w:t>
        </w:r>
      </w:ins>
      <w:ins w:id="123" w:author="Auteur inconnu" w:date="2019-04-13T09:48:19Z">
        <w:r>
          <w:rPr>
            <w:rFonts w:cs="Linux Libertine G" w:ascii="Linux Libertine G" w:hAnsi="Linux Libertine G"/>
            <w:lang w:eastAsia="fr-FR"/>
          </w:rPr>
          <w:t>. L’objectif principal est de ...</w:t>
        </w:r>
      </w:ins>
    </w:p>
    <w:p>
      <w:pPr>
        <w:pStyle w:val="Normal"/>
        <w:ind w:firstLine="360"/>
        <w:rPr>
          <w:rFonts w:ascii="Linux Libertine G" w:hAnsi="Linux Libertine G" w:cs="Linux Libertine G"/>
          <w:lang w:eastAsia="fr-FR"/>
        </w:rPr>
      </w:pPr>
      <w:r>
        <w:rPr>
          <w:rFonts w:cs="Linux Libertine G" w:ascii="Linux Libertine G" w:hAnsi="Linux Libertine G"/>
          <w:lang w:eastAsia="fr-FR"/>
        </w:rPr>
        <w:t>Cet objectif nous tient à cœur car selon nous, l’une des raisons qui pourrait expliquer la baisse des réserves de sang en France e</w:t>
      </w:r>
      <w:ins w:id="124" w:author="Auteur inconnu" w:date="2019-04-13T09:48:53Z">
        <w:r>
          <w:rPr>
            <w:rFonts w:cs="Linux Libertine G" w:ascii="Linux Libertine G" w:hAnsi="Linux Libertine G"/>
            <w:lang w:eastAsia="fr-FR"/>
          </w:rPr>
          <w:t>s</w:t>
        </w:r>
      </w:ins>
      <w:r>
        <w:rPr>
          <w:rFonts w:cs="Linux Libertine G" w:ascii="Linux Libertine G" w:hAnsi="Linux Libertine G"/>
          <w:lang w:eastAsia="fr-FR"/>
        </w:rPr>
        <w:t xml:space="preserve">t la mésinformation des citoyens. Grâce à ce système de question-réponse, nous espérons simplifier l’accès aux informations concernant le don du sang et ainsi inciter plus de personnes à le faire. Il arrive que certaines personnes se rendent à une collecte dans le cadre d’un don, mais soient refusés du fait qu’elles ne remplissent pas certaines conditions. Ces conditions devraient pouvoir être non seulement connues mais comprises à l’avance. </w:t>
      </w:r>
    </w:p>
    <w:p>
      <w:pPr>
        <w:pStyle w:val="Normal"/>
        <w:rPr/>
      </w:pPr>
      <w:r>
        <w:rPr>
          <w:rFonts w:cs="Linux Libertine G" w:ascii="Linux Libertine G" w:hAnsi="Linux Libertine G"/>
          <w:lang w:eastAsia="fr-FR"/>
        </w:rPr>
        <w:t>De plus, le site de l’EFS</w:t>
      </w:r>
      <w:r>
        <w:rPr>
          <w:rStyle w:val="Ancredenotedebasdepage"/>
          <w:rStyle w:val="Ancredenotedebasdepage"/>
          <w:rFonts w:cs="Linux Libertine G" w:ascii="Linux Libertine G" w:hAnsi="Linux Libertine G"/>
          <w:lang w:eastAsia="fr-FR"/>
        </w:rPr>
        <w:footnoteReference w:id="5"/>
      </w:r>
      <w:del w:id="125" w:author="Auteur inconnu" w:date="2019-04-13T09:50:21Z">
        <w:r>
          <w:rPr>
            <w:rStyle w:val="Ancredenotedebasdepage"/>
            <w:rFonts w:cs="Linux Libertine G" w:ascii="Linux Libertine G" w:hAnsi="Linux Libertine G"/>
            <w:lang w:eastAsia="fr-FR"/>
          </w:rPr>
          <w:delText xml:space="preserve"> </w:delText>
        </w:r>
      </w:del>
      <w:ins w:id="126" w:author="Auteur inconnu" w:date="2019-04-13T09:50:11Z">
        <w:r>
          <w:rPr>
            <w:rFonts w:cs="Linux Libertine G" w:ascii="Linux Libertine G" w:hAnsi="Linux Libertine G"/>
            <w:lang w:eastAsia="fr-FR"/>
          </w:rPr>
          <w:t xml:space="preserve">, bien qu’il contient toutes les </w:t>
        </w:r>
      </w:ins>
      <w:del w:id="127" w:author="Auteur inconnu" w:date="2019-04-13T09:50:26Z">
        <w:r>
          <w:rPr>
            <w:rFonts w:cs="Linux Libertine G" w:ascii="Linux Libertine G" w:hAnsi="Linux Libertine G"/>
            <w:lang w:eastAsia="fr-FR"/>
          </w:rPr>
          <w:delText xml:space="preserve">est plutôt mal organisé en ce qui concerne l’accès aux </w:delText>
        </w:r>
      </w:del>
      <w:r>
        <w:rPr>
          <w:rFonts w:cs="Linux Libertine G" w:ascii="Linux Libertine G" w:hAnsi="Linux Libertine G"/>
          <w:lang w:eastAsia="fr-FR"/>
        </w:rPr>
        <w:t>informations relatives au don du sang</w:t>
      </w:r>
      <w:ins w:id="128" w:author="Auteur inconnu" w:date="2019-04-13T09:50:28Z">
        <w:r>
          <w:rPr>
            <w:rFonts w:cs="Linux Libertine G" w:ascii="Linux Libertine G" w:hAnsi="Linux Libertine G"/>
            <w:lang w:eastAsia="fr-FR"/>
          </w:rPr>
          <w:t>, ne bénéficie pas d’une interface ergonomique</w:t>
        </w:r>
      </w:ins>
      <w:r>
        <w:rPr>
          <w:rFonts w:cs="Linux Libertine G" w:ascii="Linux Libertine G" w:hAnsi="Linux Libertine G"/>
          <w:lang w:eastAsia="fr-FR"/>
        </w:rPr>
        <w:t xml:space="preserve"> ; plusieurs rubriques portent par exemple le même nom mais ne sont pas situées au même endroit. Un système QR permettrait de regrouper toutes ces informations et </w:t>
      </w:r>
      <w:del w:id="129" w:author="Auteur inconnu" w:date="2019-04-13T09:51:08Z">
        <w:r>
          <w:rPr>
            <w:rFonts w:cs="Linux Libertine G" w:ascii="Linux Libertine G" w:hAnsi="Linux Libertine G"/>
            <w:lang w:eastAsia="fr-FR"/>
          </w:rPr>
          <w:delText>d’y avoir accès</w:delText>
        </w:r>
      </w:del>
      <w:ins w:id="130" w:author="Auteur inconnu" w:date="2019-04-13T09:51:08Z">
        <w:r>
          <w:rPr>
            <w:rFonts w:cs="Linux Libertine G" w:ascii="Linux Libertine G" w:hAnsi="Linux Libertine G"/>
            <w:lang w:eastAsia="fr-FR"/>
          </w:rPr>
          <w:t>de les rendre accessbiles</w:t>
        </w:r>
      </w:ins>
      <w:r>
        <w:rPr>
          <w:rFonts w:cs="Linux Libertine G" w:ascii="Linux Libertine G" w:hAnsi="Linux Libertine G"/>
          <w:lang w:eastAsia="fr-FR"/>
        </w:rPr>
        <w:t xml:space="preserve"> à partir d’un</w:t>
      </w:r>
      <w:ins w:id="131" w:author="Auteur inconnu" w:date="2019-04-13T09:51:19Z">
        <w:r>
          <w:rPr>
            <w:rFonts w:cs="Linux Libertine G" w:ascii="Linux Libertine G" w:hAnsi="Linux Libertine G"/>
            <w:lang w:eastAsia="fr-FR"/>
          </w:rPr>
          <w:t>e</w:t>
        </w:r>
      </w:ins>
      <w:r>
        <w:rPr>
          <w:rFonts w:cs="Linux Libertine G" w:ascii="Linux Libertine G" w:hAnsi="Linux Libertine G"/>
          <w:lang w:eastAsia="fr-FR"/>
        </w:rPr>
        <w:t xml:space="preserve"> seul</w:t>
      </w:r>
      <w:ins w:id="132" w:author="Auteur inconnu" w:date="2019-04-13T09:51:21Z">
        <w:r>
          <w:rPr>
            <w:rFonts w:cs="Linux Libertine G" w:ascii="Linux Libertine G" w:hAnsi="Linux Libertine G"/>
            <w:lang w:eastAsia="fr-FR"/>
          </w:rPr>
          <w:t>e</w:t>
        </w:r>
      </w:ins>
      <w:r>
        <w:rPr>
          <w:rFonts w:cs="Linux Libertine G" w:ascii="Linux Libertine G" w:hAnsi="Linux Libertine G"/>
          <w:lang w:eastAsia="fr-FR"/>
        </w:rPr>
        <w:t xml:space="preserve"> et même </w:t>
      </w:r>
      <w:del w:id="133" w:author="Auteur inconnu" w:date="2019-04-13T09:51:23Z">
        <w:r>
          <w:rPr>
            <w:rFonts w:cs="Linux Libertine G" w:ascii="Linux Libertine G" w:hAnsi="Linux Libertine G"/>
            <w:lang w:eastAsia="fr-FR"/>
          </w:rPr>
          <w:delText>endroit</w:delText>
        </w:r>
      </w:del>
      <w:ins w:id="134" w:author="Auteur inconnu" w:date="2019-04-13T09:51:23Z">
        <w:r>
          <w:rPr>
            <w:rFonts w:cs="Linux Libertine G" w:ascii="Linux Libertine G" w:hAnsi="Linux Libertine G"/>
            <w:lang w:eastAsia="fr-FR"/>
          </w:rPr>
          <w:t>interface, simplifiant ainsi l’accès pour les utilisateurs</w:t>
        </w:r>
      </w:ins>
      <w:r>
        <w:rPr>
          <w:rFonts w:cs="Linux Libertine G" w:ascii="Linux Libertine G" w:hAnsi="Linux Libertine G"/>
          <w:lang w:eastAsia="fr-FR"/>
        </w:rPr>
        <w:t xml:space="preserve">. </w:t>
      </w:r>
    </w:p>
    <w:p>
      <w:pPr>
        <w:pStyle w:val="Normal"/>
        <w:rPr/>
      </w:pPr>
      <w:ins w:id="135" w:author="Auteur inconnu" w:date="2019-04-13T09:52:29Z">
        <w:r>
          <w:rPr>
            <w:rFonts w:cs="Linux Libertine G" w:ascii="Linux Libertine G" w:hAnsi="Linux Libertine G"/>
          </w:rPr>
          <w:t xml:space="preserve">Le domaine du don de sang, très restreint, fait partie du domaine plus général de la santé. A notre connaissance, </w:t>
        </w:r>
      </w:ins>
      <w:del w:id="136" w:author="Auteur inconnu" w:date="2019-04-13T09:53:32Z">
        <w:r>
          <w:rPr>
            <w:rFonts w:cs="Linux Libertine G" w:ascii="Linux Libertine G" w:hAnsi="Linux Libertine G"/>
          </w:rPr>
          <w:delText>Le fait qu’</w:delText>
        </w:r>
      </w:del>
      <w:r>
        <w:rPr>
          <w:rFonts w:cs="Linux Libertine G" w:ascii="Linux Libertine G" w:hAnsi="Linux Libertine G"/>
        </w:rPr>
        <w:t xml:space="preserve">aucun système question-réponse n’ait jusqu’ici été développé dans ce domaine </w:t>
      </w:r>
      <w:del w:id="137" w:author="Auteur inconnu" w:date="2019-04-13T09:53:39Z">
        <w:r>
          <w:rPr>
            <w:rFonts w:cs="Linux Libertine G" w:ascii="Linux Libertine G" w:hAnsi="Linux Libertine G"/>
          </w:rPr>
          <w:delText>est qu’il est extrêmement restreint. Il s’agit en effet d’une sphère sous-jacente à celle de la santé, elle-même étant déjà spécifique.</w:delText>
        </w:r>
      </w:del>
    </w:p>
    <w:p>
      <w:pPr>
        <w:pStyle w:val="Titre2"/>
        <w:numPr>
          <w:ilvl w:val="0"/>
          <w:numId w:val="3"/>
        </w:numPr>
        <w:rPr>
          <w:rFonts w:ascii="Linux Libertine G" w:hAnsi="Linux Libertine G" w:cs="Linux Libertine G"/>
        </w:rPr>
      </w:pPr>
      <w:bookmarkStart w:id="361" w:name="_Toc5816021"/>
      <w:r>
        <w:rPr>
          <w:rFonts w:cs="Linux Libertine G" w:ascii="Linux Libertine G" w:hAnsi="Linux Libertine G"/>
        </w:rPr>
        <w:t>Ressources</w:t>
      </w:r>
      <w:bookmarkEnd w:id="361"/>
    </w:p>
    <w:p>
      <w:pPr>
        <w:pStyle w:val="Titre4"/>
        <w:numPr>
          <w:ilvl w:val="0"/>
          <w:numId w:val="5"/>
        </w:numPr>
        <w:ind w:left="714" w:hanging="357"/>
        <w:rPr>
          <w:rFonts w:ascii="Linux Libertine G" w:hAnsi="Linux Libertine G" w:cs="Linux Libertine G"/>
        </w:rPr>
      </w:pPr>
      <w:bookmarkStart w:id="362" w:name="_Toc5816022"/>
      <w:r>
        <w:rPr>
          <w:rFonts w:cs="Linux Libertine G" w:ascii="Linux Libertine G" w:hAnsi="Linux Libertine G"/>
        </w:rPr>
        <w:t>Corpus de questions</w:t>
      </w:r>
      <w:bookmarkEnd w:id="362"/>
    </w:p>
    <w:p>
      <w:pPr>
        <w:pStyle w:val="Normal"/>
        <w:ind w:firstLine="284"/>
        <w:rPr>
          <w:rFonts w:ascii="Linux Libertine G" w:hAnsi="Linux Libertine G" w:cs="Linux Libertine G"/>
        </w:rPr>
      </w:pPr>
      <w:r>
        <w:rPr>
          <w:rFonts w:cs="Linux Libertine G" w:ascii="Linux Libertine G" w:hAnsi="Linux Libertine G"/>
        </w:rPr>
        <w:t>En ce qui concerne la construction du corpus de question</w:t>
      </w:r>
      <w:ins w:id="138" w:author="Auteur inconnu" w:date="2019-04-13T09:53:48Z">
        <w:r>
          <w:rPr>
            <w:rFonts w:cs="Linux Libertine G" w:ascii="Linux Libertine G" w:hAnsi="Linux Libertine G"/>
          </w:rPr>
          <w:t>s</w:t>
        </w:r>
      </w:ins>
      <w:r>
        <w:rPr>
          <w:rFonts w:cs="Linux Libertine G" w:ascii="Linux Libertine G" w:hAnsi="Linux Libertine G"/>
        </w:rPr>
        <w:t xml:space="preserve">, nous allons en premier lieu exploiter les ressources présentes sur le site internet de l’Etablissement Français du Sang et les regrouper sous forme de catégories. En rassemblant les différentes rubriques, nous obtenons les catégories suivantes : </w:t>
      </w:r>
    </w:p>
    <w:p>
      <w:pPr>
        <w:pStyle w:val="ListParagraph"/>
        <w:numPr>
          <w:ilvl w:val="0"/>
          <w:numId w:val="10"/>
        </w:numPr>
        <w:rPr>
          <w:rFonts w:ascii="Linux Libertine G" w:hAnsi="Linux Libertine G" w:cs="Linux Libertine G"/>
        </w:rPr>
      </w:pPr>
      <w:r>
        <w:rPr>
          <w:rFonts w:cs="Linux Libertine G" w:ascii="Linux Libertine G" w:hAnsi="Linux Libertine G"/>
          <w:b/>
        </w:rPr>
        <w:t>Critères principaux</w:t>
      </w:r>
      <w:r>
        <w:rPr>
          <w:rFonts w:cs="Linux Libertine G" w:ascii="Linux Libertine G" w:hAnsi="Linux Libertine G"/>
        </w:rPr>
        <w:t> : cette catégorie concerne l’âge, le poids etc.</w:t>
      </w:r>
    </w:p>
    <w:p>
      <w:pPr>
        <w:pStyle w:val="ListParagraph"/>
        <w:numPr>
          <w:ilvl w:val="0"/>
          <w:numId w:val="10"/>
        </w:numPr>
        <w:rPr>
          <w:rFonts w:ascii="Linux Libertine G" w:hAnsi="Linux Libertine G" w:cs="Linux Libertine G"/>
        </w:rPr>
      </w:pPr>
      <w:r>
        <w:rPr>
          <w:rFonts w:cs="Linux Libertine G" w:ascii="Linux Libertine G" w:hAnsi="Linux Libertine G"/>
          <w:b/>
        </w:rPr>
        <w:t>Etat de santé </w:t>
      </w:r>
      <w:r>
        <w:rPr>
          <w:rFonts w:cs="Linux Libertine G" w:ascii="Linux Libertine G" w:hAnsi="Linux Libertine G"/>
        </w:rPr>
        <w:t>: cette catégorie concerne les contre-indications au don, les antécédents médicaux etc.</w:t>
      </w:r>
    </w:p>
    <w:p>
      <w:pPr>
        <w:pStyle w:val="ListParagraph"/>
        <w:numPr>
          <w:ilvl w:val="0"/>
          <w:numId w:val="10"/>
        </w:numPr>
        <w:rPr>
          <w:rFonts w:ascii="Linux Libertine G" w:hAnsi="Linux Libertine G" w:cs="Linux Libertine G"/>
        </w:rPr>
      </w:pPr>
      <w:r>
        <w:rPr>
          <w:rFonts w:cs="Linux Libertine G" w:ascii="Linux Libertine G" w:hAnsi="Linux Libertine G"/>
          <w:b/>
        </w:rPr>
        <w:t>Mode de vie</w:t>
      </w:r>
      <w:r>
        <w:rPr>
          <w:rFonts w:cs="Linux Libertine G" w:ascii="Linux Libertine G" w:hAnsi="Linux Libertine G"/>
        </w:rPr>
        <w:t> : cette catégorie concerne la sexualité, la consommation d’alcool et/ou de drogue, les voyages à l’étranger etc.</w:t>
      </w:r>
    </w:p>
    <w:p>
      <w:pPr>
        <w:pStyle w:val="ListParagraph"/>
        <w:numPr>
          <w:ilvl w:val="0"/>
          <w:numId w:val="10"/>
        </w:numPr>
        <w:rPr>
          <w:rFonts w:ascii="Linux Libertine G" w:hAnsi="Linux Libertine G" w:cs="Linux Libertine G"/>
        </w:rPr>
      </w:pPr>
      <w:r>
        <w:rPr>
          <w:rFonts w:cs="Linux Libertine G" w:ascii="Linux Libertine G" w:hAnsi="Linux Libertine G"/>
          <w:b/>
        </w:rPr>
        <w:t>Déroulement d’un don</w:t>
      </w:r>
      <w:r>
        <w:rPr>
          <w:rFonts w:cs="Linux Libertine G" w:ascii="Linux Libertine G" w:hAnsi="Linux Libertine G"/>
        </w:rPr>
        <w:t> : cette catégorie concerne la durée d’un don, la quantité de sang prélevée etc.</w:t>
      </w:r>
    </w:p>
    <w:p>
      <w:pPr>
        <w:pStyle w:val="Normal"/>
        <w:rPr/>
      </w:pPr>
      <w:r>
        <w:rPr>
          <w:rFonts w:cs="Linux Libertine G" w:ascii="Linux Libertine G" w:hAnsi="Linux Libertine G"/>
        </w:rPr>
        <w:t xml:space="preserve">Nous envisageons de construire ce corpus en </w:t>
      </w:r>
      <w:del w:id="139" w:author="Auteur inconnu" w:date="2019-04-14T14:23:47Z">
        <w:r>
          <w:rPr>
            <w:rFonts w:cs="Linux Libertine G" w:ascii="Linux Libertine G" w:hAnsi="Linux Libertine G"/>
          </w:rPr>
          <w:delText>ajoutant</w:delText>
        </w:r>
      </w:del>
      <w:ins w:id="140" w:author="Auteur inconnu" w:date="2019-04-14T14:23:47Z">
        <w:r>
          <w:rPr>
            <w:rFonts w:cs="Linux Libertine G" w:ascii="Linux Libertine G" w:hAnsi="Linux Libertine G"/>
          </w:rPr>
          <w:t>représentant</w:t>
        </w:r>
      </w:ins>
      <w:r>
        <w:rPr>
          <w:rFonts w:cs="Linux Libertine G" w:ascii="Linux Libertine G" w:hAnsi="Linux Libertine G"/>
        </w:rPr>
        <w:t xml:space="preserve"> les données </w:t>
      </w:r>
      <w:del w:id="141" w:author="Auteur inconnu" w:date="2019-04-14T14:23:55Z">
        <w:r>
          <w:rPr>
            <w:rFonts w:cs="Linux Libertine G" w:ascii="Linux Libertine G" w:hAnsi="Linux Libertine G"/>
          </w:rPr>
          <w:delText>dans</w:delText>
        </w:r>
      </w:del>
      <w:ins w:id="142" w:author="Auteur inconnu" w:date="2019-04-14T14:23:55Z">
        <w:r>
          <w:rPr>
            <w:rFonts w:cs="Linux Libertine G" w:ascii="Linux Libertine G" w:hAnsi="Linux Libertine G"/>
          </w:rPr>
          <w:t>sous forme</w:t>
        </w:r>
      </w:ins>
      <w:r>
        <w:rPr>
          <w:rFonts w:cs="Linux Libertine G" w:ascii="Linux Libertine G" w:hAnsi="Linux Libertine G"/>
        </w:rPr>
        <w:t xml:space="preserve"> </w:t>
      </w:r>
      <w:ins w:id="143" w:author="Auteur inconnu" w:date="2019-04-14T14:23:59Z">
        <w:r>
          <w:rPr>
            <w:rFonts w:cs="Linux Libertine G" w:ascii="Linux Libertine G" w:hAnsi="Linux Libertine G"/>
          </w:rPr>
          <w:t>d’</w:t>
        </w:r>
      </w:ins>
      <w:r>
        <w:rPr>
          <w:rFonts w:cs="Linux Libertine G" w:ascii="Linux Libertine G" w:hAnsi="Linux Libertine G"/>
        </w:rPr>
        <w:t xml:space="preserve">un document XML qui aurait comme balises les différentes catégories citées ci-dessus ainsi que les sous-catégories qu’elles </w:t>
      </w:r>
      <w:del w:id="144" w:author="Auteur inconnu" w:date="2019-04-14T14:24:10Z">
        <w:r>
          <w:rPr>
            <w:rFonts w:cs="Linux Libertine G" w:ascii="Linux Libertine G" w:hAnsi="Linux Libertine G"/>
          </w:rPr>
          <w:delText>renferment</w:delText>
        </w:r>
      </w:del>
      <w:ins w:id="145" w:author="Auteur inconnu" w:date="2019-04-14T14:24:10Z">
        <w:r>
          <w:rPr>
            <w:rFonts w:cs="Linux Libertine G" w:ascii="Linux Libertine G" w:hAnsi="Linux Libertine G"/>
          </w:rPr>
          <w:t>incluent</w:t>
        </w:r>
      </w:ins>
      <w:r>
        <w:rPr>
          <w:rFonts w:cs="Linux Libertine G" w:ascii="Linux Libertine G" w:hAnsi="Linux Libertine G"/>
        </w:rPr>
        <w:t>. Cela</w:t>
      </w:r>
      <w:ins w:id="146" w:author="Auteur inconnu" w:date="2019-04-14T14:24:42Z">
        <w:r>
          <w:rPr>
            <w:rFonts w:cs="Linux Libertine G" w:ascii="Linux Libertine G" w:hAnsi="Linux Libertine G"/>
          </w:rPr>
          <w:t xml:space="preserve"> faciliterait</w:t>
        </w:r>
      </w:ins>
      <w:r>
        <w:rPr>
          <w:rFonts w:cs="Linux Libertine G" w:ascii="Linux Libertine G" w:hAnsi="Linux Libertine G"/>
        </w:rPr>
        <w:t xml:space="preserve"> </w:t>
      </w:r>
      <w:del w:id="147" w:author="Auteur inconnu" w:date="2019-04-14T14:24:47Z">
        <w:r>
          <w:rPr>
            <w:rFonts w:cs="Linux Libertine G" w:ascii="Linux Libertine G" w:hAnsi="Linux Libertine G"/>
          </w:rPr>
          <w:delText xml:space="preserve">permettrait d’avoir un corpus clair, bien ordonné et de pouvoir </w:delText>
        </w:r>
      </w:del>
      <w:ins w:id="148" w:author="Auteur inconnu" w:date="2019-04-14T14:24:47Z">
        <w:r>
          <w:rPr>
            <w:rFonts w:cs="Linux Libertine G" w:ascii="Linux Libertine G" w:hAnsi="Linux Libertine G"/>
          </w:rPr>
          <w:t>l’</w:t>
        </w:r>
      </w:ins>
      <w:r>
        <w:rPr>
          <w:rFonts w:cs="Linux Libertine G" w:ascii="Linux Libertine G" w:hAnsi="Linux Libertine G"/>
        </w:rPr>
        <w:t>identifi</w:t>
      </w:r>
      <w:ins w:id="149" w:author="Auteur inconnu" w:date="2019-04-14T14:24:49Z">
        <w:r>
          <w:rPr>
            <w:rFonts w:cs="Linux Libertine G" w:ascii="Linux Libertine G" w:hAnsi="Linux Libertine G"/>
          </w:rPr>
          <w:t>cation des</w:t>
        </w:r>
      </w:ins>
      <w:del w:id="150" w:author="Auteur inconnu" w:date="2019-04-14T14:24:53Z">
        <w:r>
          <w:rPr>
            <w:rFonts w:cs="Linux Libertine G" w:ascii="Linux Libertine G" w:hAnsi="Linux Libertine G"/>
          </w:rPr>
          <w:delText>er les</w:delText>
        </w:r>
      </w:del>
      <w:r>
        <w:rPr>
          <w:rFonts w:cs="Linux Libertine G" w:ascii="Linux Libertine G" w:hAnsi="Linux Libertine G"/>
        </w:rPr>
        <w:t xml:space="preserve"> questions </w:t>
      </w:r>
      <w:del w:id="151" w:author="Auteur inconnu" w:date="2019-04-14T14:24:55Z">
        <w:r>
          <w:rPr>
            <w:rFonts w:cs="Linux Libertine G" w:ascii="Linux Libertine G" w:hAnsi="Linux Libertine G"/>
          </w:rPr>
          <w:delText>rapidement</w:delText>
        </w:r>
      </w:del>
      <w:r>
        <w:rPr>
          <w:rFonts w:cs="Linux Libertine G" w:ascii="Linux Libertine G" w:hAnsi="Linux Libertine G"/>
        </w:rPr>
        <w:t xml:space="preserve">. </w:t>
      </w:r>
    </w:p>
    <w:p>
      <w:pPr>
        <w:pStyle w:val="Normal"/>
        <w:rPr>
          <w:rFonts w:ascii="Linux Libertine G" w:hAnsi="Linux Libertine G" w:cs="Linux Libertine G"/>
        </w:rPr>
      </w:pPr>
      <w:commentRangeStart w:id="5"/>
      <w:r>
        <w:rPr>
          <w:rFonts w:cs="Linux Libertine G" w:ascii="Linux Libertine G" w:hAnsi="Linux Libertine G"/>
        </w:rPr>
        <w:t>&lt;criteres_principaux&gt;</w:t>
      </w:r>
    </w:p>
    <w:p>
      <w:pPr>
        <w:pStyle w:val="Normal"/>
        <w:rPr>
          <w:rFonts w:ascii="Linux Libertine G" w:hAnsi="Linux Libertine G" w:cs="Linux Libertine G"/>
        </w:rPr>
      </w:pPr>
      <w:r>
        <w:rPr>
          <w:rFonts w:cs="Linux Libertine G" w:ascii="Linux Libertine G" w:hAnsi="Linux Libertine G"/>
        </w:rPr>
        <w:tab/>
        <w:t>&lt;age&gt;puis-je donner avant mes 18ans ?&lt;/age&gt;</w:t>
      </w:r>
    </w:p>
    <w:p>
      <w:pPr>
        <w:pStyle w:val="Normal"/>
        <w:rPr/>
      </w:pPr>
      <w:r>
        <w:rPr>
          <w:rFonts w:cs="Linux Libertine G" w:ascii="Linux Libertine G" w:hAnsi="Linux Libertine G"/>
        </w:rPr>
        <w:tab/>
        <w:t>&lt;poids&gt;puis-je donner si je pèse 45 kg ?&lt;/poids&gt;</w:t>
      </w:r>
      <w:commentRangeEnd w:id="5"/>
      <w:r>
        <w:commentReference w:id="5"/>
      </w:r>
      <w:r>
        <w:rPr>
          <w:rFonts w:cs="Linux Libertine G" w:ascii="Linux Libertine G" w:hAnsi="Linux Libertine G"/>
        </w:rPr>
      </w:r>
    </w:p>
    <w:p>
      <w:pPr>
        <w:pStyle w:val="Normal"/>
        <w:rPr/>
      </w:pPr>
      <w:r>
        <w:rPr>
          <w:rFonts w:cs="Linux Libertine G" w:ascii="Linux Libertine G" w:hAnsi="Linux Libertine G"/>
        </w:rPr>
        <w:t>L</w:t>
      </w:r>
      <w:del w:id="152" w:author="Auteur inconnu" w:date="2019-04-14T14:26:20Z">
        <w:r>
          <w:rPr>
            <w:rFonts w:cs="Linux Libertine G" w:ascii="Linux Libertine G" w:hAnsi="Linux Libertine G"/>
          </w:rPr>
          <w:delText>e problème d</w:delText>
        </w:r>
      </w:del>
      <w:r>
        <w:rPr>
          <w:rFonts w:cs="Linux Libertine G" w:ascii="Linux Libertine G" w:hAnsi="Linux Libertine G"/>
        </w:rPr>
        <w:t xml:space="preserve">es questions présentes dans les FAQ du site de l’EFS </w:t>
      </w:r>
      <w:del w:id="153" w:author="Auteur inconnu" w:date="2019-04-14T14:26:25Z">
        <w:r>
          <w:rPr>
            <w:rFonts w:cs="Linux Libertine G" w:ascii="Linux Libertine G" w:hAnsi="Linux Libertine G"/>
          </w:rPr>
          <w:delText>est qu’elles</w:delText>
        </w:r>
      </w:del>
      <w:r>
        <w:rPr>
          <w:rFonts w:cs="Linux Libertine G" w:ascii="Linux Libertine G" w:hAnsi="Linux Libertine G"/>
        </w:rPr>
        <w:t xml:space="preserve"> sont présentées en langue ‘écrite’ tandis que nous supposons que les questions posées par les utilisateurs seront présentées en langue ‘orale’ </w:t>
      </w:r>
      <w:del w:id="154" w:author="Auteur inconnu" w:date="2019-04-14T14:26:45Z">
        <w:r>
          <w:rPr>
            <w:rFonts w:cs="Linux Libertine G" w:ascii="Linux Libertine G" w:hAnsi="Linux Libertine G"/>
          </w:rPr>
          <w:delText>puisque c’est le type de langue qui se rapproche le plus de la langue naturelle</w:delText>
        </w:r>
      </w:del>
      <w:r>
        <w:rPr>
          <w:rFonts w:cs="Linux Libertine G" w:ascii="Linux Libertine G" w:hAnsi="Linux Libertine G"/>
        </w:rPr>
        <w:t xml:space="preserve">. Ainsi, nous doutons que les utilisateurs se servent de la tournure inversion sujet-verbe lorsqu’ils soumettront une question au système alors que c’est sous cette forme qu’elles se trouvent dans les FAQ. De cet fait, il nous faudra nous baser sur les recherches sur le </w:t>
      </w:r>
      <w:r>
        <w:rPr>
          <w:rFonts w:cs="Linux Libertine G" w:ascii="Linux Libertine G" w:hAnsi="Linux Libertine G"/>
          <w:i/>
        </w:rPr>
        <w:t>text entailement</w:t>
      </w:r>
      <w:r>
        <w:rPr>
          <w:rFonts w:cs="Linux Libertine G" w:ascii="Linux Libertine G" w:hAnsi="Linux Libertine G"/>
        </w:rPr>
        <w:t xml:space="preserve"> d’</w:t>
      </w:r>
      <w:r>
        <w:fldChar w:fldCharType="begin"/>
      </w:r>
      <w:r>
        <w:rPr/>
        <w:instrText>ADDIN CSL_CITATION {"citationItems":[{"id":"ITEM-1","itemData":{"ISSN":"1942-597X","PMID":"28269825","abstract":"With the increasing heterogeneity and specialization of medical texts, automated question answering is becoming more and more challenging. In this context, answering a given medical question by retrieving similar questions that are already answered by human experts seems to be a promising solution. In this paper, we propose a new approach for the detection of similar questions based on Recognizing Question Entailment (RQE). In particular, we consider Frequently Asked Question (FAQs) as a valuable and widespread source of information. Our final goal is to automatically provide an existing answer if FAQ similar to a consumer health question exists. We evaluate our approach using consumer health questions received by the National Library of Medicine and FAQs collected from NIH websites. Our first results are promising and suggest the feasibility of our approach as a valuable complement to classic question answering approaches.","author":[{"dropping-particle":"Ben","family":"Abacha","given":"Asma","non-dropping-particle":"","parse-names":false,"suffix":""},{"dropping-particle":"","family":"Dina","given":"Demner-Fushman","non-dropping-particle":"","parse-names":false,"suffix":""}],"container-title":"AMIA ... Annual Symposium proceedings. AMIA Symposium","id":"ITEM-1","issue":"May","issued":{"date-parts":[["2016"]]},"page":"310-318","title":"Recognizing Question Entailment for Medical Question Answering.","type":"article-journal","volume":"2016"},"uris":["http://www.mendeley.com/documents/?uuid=c3263154-5619-4379-8a68-6c0c3fe24541"]}],"mendeley":{"formattedCitation":"(Abacha and Dina 2016)","plainTextFormattedCitation":"(Abacha and Dina 2016)","previouslyFormattedCitation":"(Abacha and Dina 2016)"},"properties":{"noteIndex":0},"schema":"https://github.com/citation-style-language/schema/raw/master/csl-citation.json"}</w:instrText>
      </w:r>
      <w:r>
        <w:rPr/>
        <w:fldChar w:fldCharType="separate"/>
      </w:r>
      <w:bookmarkStart w:id="363" w:name="__Fieldmark__1866_1112266312"/>
      <w:r>
        <w:rPr/>
      </w:r>
      <w:r>
        <w:rPr>
          <w:rFonts w:cs="Linux Libertine G" w:ascii="Linux Libertine G" w:hAnsi="Linux Libertine G"/>
        </w:rPr>
        <w:t>(</w:t>
      </w:r>
      <w:bookmarkStart w:id="364" w:name="__Fieldmark__1756_2850990750"/>
      <w:r>
        <w:rPr>
          <w:rFonts w:cs="Linux Libertine G" w:ascii="Linux Libertine G" w:hAnsi="Linux Libertine G"/>
        </w:rPr>
        <w:t>A</w:t>
      </w:r>
      <w:bookmarkStart w:id="365" w:name="__Fieldmark__1547_282753565"/>
      <w:r>
        <w:rPr>
          <w:rFonts w:cs="Linux Libertine G" w:ascii="Linux Libertine G" w:hAnsi="Linux Libertine G"/>
        </w:rPr>
        <w:t>b</w:t>
      </w:r>
      <w:bookmarkStart w:id="366" w:name="__Fieldmark__1575_2426741205"/>
      <w:r>
        <w:rPr>
          <w:rFonts w:cs="Linux Libertine G" w:ascii="Linux Libertine G" w:hAnsi="Linux Libertine G"/>
        </w:rPr>
        <w:t>acha and Dina 2016)</w:t>
      </w:r>
      <w:ins w:id="155" w:author="Auteur inconnu" w:date="2019-04-14T14:27:17Z">
        <w:r>
          <w:rPr>
            <w:rFonts w:cs="Linux Libertine G" w:ascii="Linux Libertine G" w:hAnsi="Linux Libertine G"/>
          </w:rPr>
          <w:t>.</w:t>
        </w:r>
      </w:ins>
      <w:r>
        <w:rPr/>
      </w:r>
      <w:r>
        <w:rPr/>
        <w:fldChar w:fldCharType="end"/>
      </w:r>
      <w:bookmarkEnd w:id="363"/>
      <w:bookmarkEnd w:id="364"/>
      <w:bookmarkEnd w:id="365"/>
      <w:bookmarkEnd w:id="366"/>
    </w:p>
    <w:p>
      <w:pPr>
        <w:pStyle w:val="Normal"/>
        <w:rPr/>
      </w:pPr>
      <w:r>
        <w:rPr>
          <w:rFonts w:cs="Linux Libertine G" w:ascii="Linux Libertine G" w:hAnsi="Linux Libertine G"/>
        </w:rPr>
        <w:t xml:space="preserve">En exploitant uniquement les questions présentes dans les FAQ du site de l’EFS, </w:t>
      </w:r>
      <w:del w:id="156" w:author="Auteur inconnu" w:date="2019-04-14T14:27:28Z">
        <w:r>
          <w:rPr>
            <w:rFonts w:cs="Linux Libertine G" w:ascii="Linux Libertine G" w:hAnsi="Linux Libertine G"/>
          </w:rPr>
          <w:delText>on</w:delText>
        </w:r>
      </w:del>
      <w:ins w:id="157" w:author="Auteur inconnu" w:date="2019-04-14T14:27:28Z">
        <w:r>
          <w:rPr>
            <w:rFonts w:cs="Linux Libertine G" w:ascii="Linux Libertine G" w:hAnsi="Linux Libertine G"/>
          </w:rPr>
          <w:t>nous</w:t>
        </w:r>
      </w:ins>
      <w:r>
        <w:rPr>
          <w:rFonts w:cs="Linux Libertine G" w:ascii="Linux Libertine G" w:hAnsi="Linux Libertine G"/>
        </w:rPr>
        <w:t xml:space="preserve"> obt</w:t>
      </w:r>
      <w:ins w:id="158" w:author="Auteur inconnu" w:date="2019-04-14T14:27:31Z">
        <w:r>
          <w:rPr>
            <w:rFonts w:cs="Linux Libertine G" w:ascii="Linux Libertine G" w:hAnsi="Linux Libertine G"/>
          </w:rPr>
          <w:t>enons</w:t>
        </w:r>
      </w:ins>
      <w:del w:id="159" w:author="Auteur inconnu" w:date="2019-04-14T14:27:31Z">
        <w:r>
          <w:rPr>
            <w:rFonts w:cs="Linux Libertine G" w:ascii="Linux Libertine G" w:hAnsi="Linux Libertine G"/>
          </w:rPr>
          <w:delText>ient</w:delText>
        </w:r>
      </w:del>
      <w:r>
        <w:rPr>
          <w:rFonts w:cs="Linux Libertine G" w:ascii="Linux Libertine G" w:hAnsi="Linux Libertine G"/>
        </w:rPr>
        <w:t xml:space="preserve"> un corpus de 34 questions, ce qui est peu. En revanche, en additionnant les différentes questions présentes sur les différents sites cités dans l’annexe 2, </w:t>
      </w:r>
      <w:del w:id="160" w:author="Auteur inconnu" w:date="2019-04-14T14:27:56Z">
        <w:r>
          <w:rPr>
            <w:rFonts w:cs="Linux Libertine G" w:ascii="Linux Libertine G" w:hAnsi="Linux Libertine G"/>
          </w:rPr>
          <w:delText>on</w:delText>
        </w:r>
      </w:del>
      <w:ins w:id="161" w:author="Auteur inconnu" w:date="2019-04-14T14:27:56Z">
        <w:r>
          <w:rPr>
            <w:rFonts w:cs="Linux Libertine G" w:ascii="Linux Libertine G" w:hAnsi="Linux Libertine G"/>
          </w:rPr>
          <w:t>nous</w:t>
        </w:r>
      </w:ins>
      <w:r>
        <w:rPr>
          <w:rFonts w:cs="Linux Libertine G" w:ascii="Linux Libertine G" w:hAnsi="Linux Libertine G"/>
        </w:rPr>
        <w:t xml:space="preserve"> obt</w:t>
      </w:r>
      <w:del w:id="162" w:author="Auteur inconnu" w:date="2019-04-14T14:28:00Z">
        <w:r>
          <w:rPr>
            <w:rFonts w:cs="Linux Libertine G" w:ascii="Linux Libertine G" w:hAnsi="Linux Libertine G"/>
          </w:rPr>
          <w:delText>ient</w:delText>
        </w:r>
      </w:del>
      <w:ins w:id="163" w:author="Auteur inconnu" w:date="2019-04-14T14:28:00Z">
        <w:r>
          <w:rPr>
            <w:rFonts w:cs="Linux Libertine G" w:ascii="Linux Libertine G" w:hAnsi="Linux Libertine G"/>
          </w:rPr>
          <w:t>enons</w:t>
        </w:r>
      </w:ins>
      <w:r>
        <w:rPr>
          <w:rFonts w:cs="Linux Libertine G" w:ascii="Linux Libertine G" w:hAnsi="Linux Libertine G"/>
        </w:rPr>
        <w:t xml:space="preserve"> un corpus </w:t>
      </w:r>
      <w:ins w:id="164" w:author="Auteur inconnu" w:date="2019-04-14T14:28:15Z">
        <w:r>
          <w:rPr>
            <w:rFonts w:cs="Linux Libertine G" w:ascii="Linux Libertine G" w:hAnsi="Linux Libertine G"/>
          </w:rPr>
          <w:t xml:space="preserve">plus conséquent </w:t>
        </w:r>
      </w:ins>
      <w:r>
        <w:rPr>
          <w:rFonts w:cs="Linux Libertine G" w:ascii="Linux Libertine G" w:hAnsi="Linux Libertine G"/>
        </w:rPr>
        <w:t>de 179 questions</w:t>
      </w:r>
      <w:del w:id="165" w:author="Auteur inconnu" w:date="2019-04-14T14:28:20Z">
        <w:r>
          <w:rPr>
            <w:rFonts w:cs="Linux Libertine G" w:ascii="Linux Libertine G" w:hAnsi="Linux Libertine G"/>
          </w:rPr>
          <w:delText>, ce qui est déjà plus conséquent</w:delText>
        </w:r>
      </w:del>
      <w:r>
        <w:rPr>
          <w:rFonts w:cs="Linux Libertine G" w:ascii="Linux Libertine G" w:hAnsi="Linux Libertine G"/>
        </w:rPr>
        <w:t xml:space="preserve">. L’enrichissement de ce corpus a également été possible grâce à des FAQ en langues étrangères, que nous avons traduit en français. La redondance des questions est évidemment un atout, puisque que nous avons ainsi plus de tournures phrastiques portant sur le même sujet. Ainsi, cela augmente les chances que la requête utilisateur soit déjà présente dans la base de données avec très peu, voire pas du tout de variations.  </w:t>
      </w:r>
    </w:p>
    <w:p>
      <w:pPr>
        <w:pStyle w:val="Titre4"/>
        <w:numPr>
          <w:ilvl w:val="0"/>
          <w:numId w:val="5"/>
        </w:numPr>
        <w:ind w:left="714" w:hanging="357"/>
        <w:rPr>
          <w:rFonts w:ascii="Linux Libertine G" w:hAnsi="Linux Libertine G" w:cs="Linux Libertine G"/>
        </w:rPr>
      </w:pPr>
      <w:bookmarkStart w:id="367" w:name="_Toc5816023"/>
      <w:r>
        <w:rPr>
          <w:rFonts w:cs="Linux Libertine G" w:ascii="Linux Libertine G" w:hAnsi="Linux Libertine G"/>
        </w:rPr>
        <w:t>Corpus de réponse</w:t>
      </w:r>
      <w:bookmarkEnd w:id="367"/>
    </w:p>
    <w:p>
      <w:pPr>
        <w:pStyle w:val="Normal"/>
        <w:ind w:firstLine="357"/>
        <w:rPr/>
      </w:pPr>
      <w:r>
        <w:rPr>
          <w:rFonts w:cs="Linux Libertine G" w:ascii="Linux Libertine G" w:hAnsi="Linux Libertine G"/>
        </w:rPr>
        <w:t>Le corpus de réponse sera</w:t>
      </w:r>
      <w:ins w:id="166" w:author="Auteur inconnu" w:date="2019-04-14T14:31:42Z">
        <w:r>
          <w:rPr>
            <w:rFonts w:cs="Linux Libertine G" w:ascii="Linux Libertine G" w:hAnsi="Linux Libertine G"/>
          </w:rPr>
          <w:t>,</w:t>
        </w:r>
      </w:ins>
      <w:r>
        <w:rPr>
          <w:rFonts w:cs="Linux Libertine G" w:ascii="Linux Libertine G" w:hAnsi="Linux Libertine G"/>
        </w:rPr>
        <w:t xml:space="preserve"> quant à lui</w:t>
      </w:r>
      <w:ins w:id="167" w:author="Auteur inconnu" w:date="2019-04-14T14:31:44Z">
        <w:r>
          <w:rPr>
            <w:rFonts w:cs="Linux Libertine G" w:ascii="Linux Libertine G" w:hAnsi="Linux Libertine G"/>
          </w:rPr>
          <w:t>,</w:t>
        </w:r>
      </w:ins>
      <w:r>
        <w:rPr>
          <w:rFonts w:cs="Linux Libertine G" w:ascii="Linux Libertine G" w:hAnsi="Linux Libertine G"/>
        </w:rPr>
        <w:t xml:space="preserve"> construit en exploit</w:t>
      </w:r>
      <w:del w:id="168" w:author="Auteur inconnu" w:date="2019-04-14T14:31:49Z">
        <w:r>
          <w:rPr>
            <w:rFonts w:cs="Linux Libertine G" w:ascii="Linux Libertine G" w:hAnsi="Linux Libertine G"/>
          </w:rPr>
          <w:delText>er</w:delText>
        </w:r>
      </w:del>
      <w:ins w:id="169" w:author="Auteur inconnu" w:date="2019-04-14T14:31:49Z">
        <w:r>
          <w:rPr>
            <w:rFonts w:cs="Linux Libertine G" w:ascii="Linux Libertine G" w:hAnsi="Linux Libertine G"/>
          </w:rPr>
          <w:t>ant</w:t>
        </w:r>
      </w:ins>
      <w:r>
        <w:rPr>
          <w:rFonts w:cs="Linux Libertine G" w:ascii="Linux Libertine G" w:hAnsi="Linux Libertine G"/>
        </w:rPr>
        <w:t xml:space="preserve"> les ressources présentes sur le site de l’EFS, mais également les ressources présentes sur d’autres sites internet (des exemples sont cités en annexe). Ce corpus doit être construit avec vigilance et rigueur car une mauvaise réponse dans ce domaine peut avoir de lourdes </w:t>
      </w:r>
      <w:del w:id="170" w:author="Auteur inconnu" w:date="2019-04-14T14:32:12Z">
        <w:r>
          <w:rPr>
            <w:rFonts w:cs="Linux Libertine G" w:ascii="Linux Libertine G" w:hAnsi="Linux Libertine G"/>
          </w:rPr>
          <w:delText>et graves</w:delText>
        </w:r>
      </w:del>
      <w:r>
        <w:rPr>
          <w:rFonts w:cs="Linux Libertine G" w:ascii="Linux Libertine G" w:hAnsi="Linux Libertine G"/>
        </w:rPr>
        <w:t xml:space="preserve"> conséquences</w:t>
      </w:r>
      <w:ins w:id="171" w:author="Auteur inconnu" w:date="2019-04-14T14:32:15Z">
        <w:r>
          <w:rPr>
            <w:rFonts w:cs="Linux Libertine G" w:ascii="Linux Libertine G" w:hAnsi="Linux Libertine G"/>
          </w:rPr>
          <w:t xml:space="preserve"> lors de l’utilisation du système</w:t>
        </w:r>
      </w:ins>
      <w:r>
        <w:rPr>
          <w:rFonts w:cs="Linux Libertine G" w:ascii="Linux Libertine G" w:hAnsi="Linux Libertine G"/>
        </w:rPr>
        <w:t>. Ainsi, nous nous restreindrons à des sites internet spécialisés dans ce domaine</w:t>
      </w:r>
      <w:ins w:id="172" w:author="Auteur inconnu" w:date="2019-04-14T14:32:37Z">
        <w:r>
          <w:rPr>
            <w:rFonts w:cs="Linux Libertine G" w:ascii="Linux Libertine G" w:hAnsi="Linux Libertine G"/>
          </w:rPr>
          <w:t xml:space="preserve"> et vérifiés en tant que sources fiables</w:t>
        </w:r>
      </w:ins>
      <w:r>
        <w:rPr>
          <w:rFonts w:cs="Linux Libertine G" w:ascii="Linux Libertine G" w:hAnsi="Linux Libertine G"/>
        </w:rPr>
        <w:t xml:space="preserve"> afin d’</w:t>
      </w:r>
      <w:del w:id="173" w:author="Auteur inconnu" w:date="2019-04-14T14:32:54Z">
        <w:r>
          <w:rPr>
            <w:rFonts w:cs="Linux Libertine G" w:ascii="Linux Libertine G" w:hAnsi="Linux Libertine G"/>
          </w:rPr>
          <w:delText xml:space="preserve">être </w:delText>
        </w:r>
      </w:del>
      <w:r>
        <w:rPr>
          <w:rFonts w:cs="Linux Libertine G" w:ascii="Linux Libertine G" w:hAnsi="Linux Libertine G"/>
        </w:rPr>
        <w:t>assur</w:t>
      </w:r>
      <w:ins w:id="174" w:author="Auteur inconnu" w:date="2019-04-14T14:32:56Z">
        <w:r>
          <w:rPr>
            <w:rFonts w:cs="Linux Libertine G" w:ascii="Linux Libertine G" w:hAnsi="Linux Libertine G"/>
          </w:rPr>
          <w:t>er</w:t>
        </w:r>
      </w:ins>
      <w:del w:id="175" w:author="Auteur inconnu" w:date="2019-04-14T14:32:56Z">
        <w:r>
          <w:rPr>
            <w:rFonts w:cs="Linux Libertine G" w:ascii="Linux Libertine G" w:hAnsi="Linux Libertine G"/>
          </w:rPr>
          <w:delText>é</w:delText>
        </w:r>
      </w:del>
      <w:r>
        <w:rPr>
          <w:rFonts w:cs="Linux Libertine G" w:ascii="Linux Libertine G" w:hAnsi="Linux Libertine G"/>
        </w:rPr>
        <w:t xml:space="preserve"> </w:t>
      </w:r>
      <w:del w:id="176" w:author="Auteur inconnu" w:date="2019-04-14T14:32:59Z">
        <w:r>
          <w:rPr>
            <w:rFonts w:cs="Linux Libertine G" w:ascii="Linux Libertine G" w:hAnsi="Linux Libertine G"/>
          </w:rPr>
          <w:delText>de</w:delText>
        </w:r>
      </w:del>
      <w:r>
        <w:rPr>
          <w:rFonts w:cs="Linux Libertine G" w:ascii="Linux Libertine G" w:hAnsi="Linux Libertine G"/>
        </w:rPr>
        <w:t xml:space="preserve"> la véracité des réponses fournies. </w:t>
      </w:r>
    </w:p>
    <w:p>
      <w:pPr>
        <w:pStyle w:val="Titre2"/>
        <w:numPr>
          <w:ilvl w:val="0"/>
          <w:numId w:val="3"/>
        </w:numPr>
        <w:rPr>
          <w:rFonts w:ascii="Linux Libertine G" w:hAnsi="Linux Libertine G" w:cs="Linux Libertine G"/>
        </w:rPr>
      </w:pPr>
      <w:bookmarkStart w:id="368" w:name="_Toc5816024"/>
      <w:r>
        <w:rPr>
          <w:rFonts w:cs="Linux Libertine G" w:ascii="Linux Libertine G" w:hAnsi="Linux Libertine G"/>
        </w:rPr>
        <w:t>Types de questions</w:t>
      </w:r>
      <w:bookmarkEnd w:id="368"/>
    </w:p>
    <w:p>
      <w:pPr>
        <w:pStyle w:val="Normal"/>
        <w:rPr/>
      </w:pPr>
      <w:r>
        <w:rPr>
          <w:rFonts w:cs="Linux Libertine G" w:ascii="Linux Libertine G" w:hAnsi="Linux Libertine G"/>
        </w:rPr>
        <w:t>Dans cette partie, nous dressons la liste des types de questions que nous avons observé</w:t>
      </w:r>
      <w:ins w:id="177" w:author="Auteur inconnu" w:date="2019-04-14T14:33:39Z">
        <w:r>
          <w:rPr>
            <w:rFonts w:cs="Linux Libertine G" w:ascii="Linux Libertine G" w:hAnsi="Linux Libertine G"/>
          </w:rPr>
          <w:t>s</w:t>
        </w:r>
      </w:ins>
      <w:r>
        <w:rPr>
          <w:rFonts w:cs="Linux Libertine G" w:ascii="Linux Libertine G" w:hAnsi="Linux Libertine G"/>
        </w:rPr>
        <w:t xml:space="preserve"> dans les FAQ de l’EFS.</w:t>
      </w:r>
    </w:p>
    <w:p>
      <w:pPr>
        <w:pStyle w:val="Titre4"/>
        <w:numPr>
          <w:ilvl w:val="0"/>
          <w:numId w:val="11"/>
        </w:numPr>
        <w:rPr>
          <w:rFonts w:ascii="Linux Libertine G" w:hAnsi="Linux Libertine G" w:cs="Linux Libertine G"/>
        </w:rPr>
      </w:pPr>
      <w:bookmarkStart w:id="369" w:name="_Toc5816025"/>
      <w:r>
        <w:rPr>
          <w:rFonts w:cs="Linux Libertine G" w:ascii="Linux Libertine G" w:hAnsi="Linux Libertine G"/>
        </w:rPr>
        <w:t>Les questions fermées.</w:t>
      </w:r>
      <w:bookmarkEnd w:id="369"/>
      <w:r>
        <w:rPr>
          <w:rFonts w:cs="Linux Libertine G" w:ascii="Linux Libertine G" w:hAnsi="Linux Libertine G"/>
        </w:rPr>
        <w:t xml:space="preserve"> </w:t>
      </w:r>
    </w:p>
    <w:p>
      <w:pPr>
        <w:pStyle w:val="Normal"/>
        <w:ind w:firstLine="360"/>
        <w:rPr/>
      </w:pPr>
      <w:r>
        <w:rPr>
          <w:rFonts w:cs="Linux Libertine G" w:ascii="Linux Libertine G" w:hAnsi="Linux Libertine G"/>
        </w:rPr>
        <w:t xml:space="preserve">Elles attendent une réponse de type booléen, c’est-à-dire une validation ou au contraire une invalidation. Ces dernières peuvent être de type </w:t>
      </w:r>
      <w:r>
        <w:rPr>
          <w:rFonts w:cs="Linux Libertine G" w:ascii="Linux Libertine G" w:hAnsi="Linux Libertine G"/>
          <w:i/>
        </w:rPr>
        <w:t>nécessairement vrai</w:t>
      </w:r>
      <w:r>
        <w:rPr>
          <w:rFonts w:cs="Linux Libertine G" w:ascii="Linux Libertine G" w:hAnsi="Linux Libertine G"/>
        </w:rPr>
        <w:t xml:space="preserve"> (la nécessité) ou bien de type </w:t>
      </w:r>
      <w:r>
        <w:rPr>
          <w:rFonts w:cs="Linux Libertine G" w:ascii="Linux Libertine G" w:hAnsi="Linux Libertine G"/>
          <w:i/>
        </w:rPr>
        <w:t xml:space="preserve">contingentement vrai </w:t>
      </w:r>
      <w:r>
        <w:rPr>
          <w:rFonts w:cs="Linux Libertine G" w:ascii="Linux Libertine G" w:hAnsi="Linux Libertine G"/>
        </w:rPr>
        <w:t>(la possibilité)</w:t>
      </w:r>
      <w:r>
        <w:rPr>
          <w:rFonts w:cs="Linux Libertine G" w:ascii="Linux Libertine G" w:hAnsi="Linux Libertine G"/>
          <w:i/>
        </w:rPr>
        <w:t> </w:t>
      </w:r>
      <w:r>
        <w:rPr>
          <w:rFonts w:cs="Linux Libertine G" w:ascii="Linux Libertine G" w:hAnsi="Linux Libertine G"/>
        </w:rPr>
        <w:t xml:space="preserve">– </w:t>
      </w:r>
      <w:del w:id="178" w:author="Auteur inconnu" w:date="2019-04-14T14:34:26Z">
        <w:r>
          <w:rPr>
            <w:rFonts w:cs="Linux Libertine G" w:ascii="Linux Libertine G" w:hAnsi="Linux Libertine G"/>
          </w:rPr>
          <w:delText>c’est ce qu’on appelle</w:delText>
        </w:r>
      </w:del>
      <w:ins w:id="179" w:author="Auteur inconnu" w:date="2019-04-14T14:34:26Z">
        <w:r>
          <w:rPr>
            <w:rFonts w:cs="Linux Libertine G" w:ascii="Linux Libertine G" w:hAnsi="Linux Libertine G"/>
          </w:rPr>
          <w:t>ces notions proviennent de</w:t>
        </w:r>
      </w:ins>
      <w:r>
        <w:rPr>
          <w:rFonts w:cs="Linux Libertine G" w:ascii="Linux Libertine G" w:hAnsi="Linux Libertine G"/>
        </w:rPr>
        <w:t xml:space="preserve"> la logique aléthique </w:t>
      </w:r>
      <w:r>
        <w:fldChar w:fldCharType="begin"/>
      </w:r>
      <w:r>
        <w:rPr/>
        <w:instrText>ADDIN CSL_CITATION {"citationItems":[{"id":"ITEM-1","itemData":{"ISBN":"2-85428-324-4","author":[{"dropping-particle":"","family":"Alliot","given":"J","non-dropping-particle":"","parse-names":false,"suffix":""},{"dropping-particle":"","family":"Schiex","given":"T","non-dropping-particle":"","parse-names":false,"suffix":""},{"dropping-particle":"","family":"Brisset","given":"P","non-dropping-particle":"","parse-names":false,"suffix":""},{"dropping-particle":"","family":"Garcia","given":"F","non-dropping-particle":"","parse-names":false,"suffix":""}],"container-title":"Recherche","id":"ITEM-1","issued":{"date-parts":[["2002"]]},"page":"2","title":"Intelligence artificielle et informatique théorique (2 ed.)","type":"article","volume":"67"},"uris":["http://www.mendeley.com/documents/?uuid=601c7673-0e1d-4a4d-8975-c400aac470e8"]}],"mendeley":{"formattedCitation":"(Alliot et al. 2002)","plainTextFormattedCitation":"(Alliot et al. 2002)","previouslyFormattedCitation":"(Alliot et al. 2002)"},"properties":{"noteIndex":0},"schema":"https://github.com/citation-style-language/schema/raw/master/csl-citation.json"}</w:instrText>
      </w:r>
      <w:r>
        <w:rPr/>
        <w:fldChar w:fldCharType="separate"/>
      </w:r>
      <w:bookmarkStart w:id="370" w:name="__Fieldmark__1945_1112266312"/>
      <w:r>
        <w:rPr/>
      </w:r>
      <w:r>
        <w:rPr>
          <w:rFonts w:cs="Linux Libertine G" w:ascii="Linux Libertine G" w:hAnsi="Linux Libertine G"/>
        </w:rPr>
        <w:t>(</w:t>
      </w:r>
      <w:bookmarkStart w:id="371" w:name="__Fieldmark__1786_2850990750"/>
      <w:r>
        <w:rPr>
          <w:rFonts w:cs="Linux Libertine G" w:ascii="Linux Libertine G" w:hAnsi="Linux Libertine G"/>
        </w:rPr>
        <w:t>A</w:t>
      </w:r>
      <w:bookmarkStart w:id="372" w:name="__Fieldmark__1573_282753565"/>
      <w:r>
        <w:rPr>
          <w:rFonts w:cs="Linux Libertine G" w:ascii="Linux Libertine G" w:hAnsi="Linux Libertine G"/>
        </w:rPr>
        <w:t>l</w:t>
      </w:r>
      <w:bookmarkStart w:id="373" w:name="__Fieldmark__1610_2426741205"/>
      <w:r>
        <w:rPr>
          <w:rFonts w:cs="Linux Libertine G" w:ascii="Linux Libertine G" w:hAnsi="Linux Libertine G"/>
        </w:rPr>
        <w:t>liot et al. 2002)</w:t>
      </w:r>
      <w:r>
        <w:rPr/>
      </w:r>
      <w:r>
        <w:rPr/>
        <w:fldChar w:fldCharType="end"/>
      </w:r>
      <w:bookmarkEnd w:id="370"/>
      <w:bookmarkEnd w:id="371"/>
      <w:bookmarkEnd w:id="372"/>
      <w:bookmarkEnd w:id="373"/>
      <w:r>
        <w:rPr>
          <w:rFonts w:cs="Linux Libertine G" w:ascii="Linux Libertine G" w:hAnsi="Linux Libertine G"/>
        </w:rPr>
        <w:t xml:space="preserve">. Un énoncé </w:t>
      </w:r>
      <w:del w:id="180" w:author="Auteur inconnu" w:date="2019-04-14T14:36:15Z">
        <w:r>
          <w:rPr>
            <w:rFonts w:cs="Linux Libertine G" w:ascii="Linux Libertine G" w:hAnsi="Linux Libertine G"/>
          </w:rPr>
          <w:delText>sera</w:delText>
        </w:r>
      </w:del>
      <w:ins w:id="181" w:author="Auteur inconnu" w:date="2019-04-14T14:36:15Z">
        <w:r>
          <w:rPr>
            <w:rFonts w:cs="Linux Libertine G" w:ascii="Linux Libertine G" w:hAnsi="Linux Libertine G"/>
          </w:rPr>
          <w:t>est</w:t>
        </w:r>
      </w:ins>
      <w:r>
        <w:rPr>
          <w:rFonts w:cs="Linux Libertine G" w:ascii="Linux Libertine G" w:hAnsi="Linux Libertine G"/>
        </w:rPr>
        <w:t xml:space="preserve"> </w:t>
      </w:r>
      <w:r>
        <w:rPr>
          <w:rFonts w:cs="Linux Libertine G" w:ascii="Linux Libertine G" w:hAnsi="Linux Libertine G"/>
          <w:i/>
        </w:rPr>
        <w:t>nécessairement vrai</w:t>
      </w:r>
      <w:r>
        <w:rPr>
          <w:rFonts w:cs="Linux Libertine G" w:ascii="Linux Libertine G" w:hAnsi="Linux Libertine G"/>
        </w:rPr>
        <w:t xml:space="preserve"> s’il est validé ou invalidé en permanence. Par exemple, la proposition A « on ne peut jamais donner son sang si l’on a moins de 18ans » est </w:t>
      </w:r>
      <w:r>
        <w:rPr>
          <w:rFonts w:cs="Linux Libertine G" w:ascii="Linux Libertine G" w:hAnsi="Linux Libertine G"/>
          <w:i/>
        </w:rPr>
        <w:t>nécessairement vrai </w:t>
      </w:r>
      <w:r>
        <w:rPr>
          <w:rFonts w:cs="Linux Libertine G" w:ascii="Linux Libertine G" w:hAnsi="Linux Libertine G"/>
        </w:rPr>
        <w:t xml:space="preserve">; on écrira alors □A. En revanche, un énoncé </w:t>
      </w:r>
      <w:del w:id="182" w:author="Auteur inconnu" w:date="2019-04-14T14:36:29Z">
        <w:r>
          <w:rPr>
            <w:rFonts w:cs="Linux Libertine G" w:ascii="Linux Libertine G" w:hAnsi="Linux Libertine G"/>
          </w:rPr>
          <w:delText>sera</w:delText>
        </w:r>
      </w:del>
      <w:ins w:id="183" w:author="Auteur inconnu" w:date="2019-04-14T14:36:29Z">
        <w:r>
          <w:rPr>
            <w:rFonts w:cs="Linux Libertine G" w:ascii="Linux Libertine G" w:hAnsi="Linux Libertine G"/>
          </w:rPr>
          <w:t>est</w:t>
        </w:r>
      </w:ins>
      <w:r>
        <w:rPr>
          <w:rFonts w:cs="Linux Libertine G" w:ascii="Linux Libertine G" w:hAnsi="Linux Libertine G"/>
        </w:rPr>
        <w:t xml:space="preserve"> </w:t>
      </w:r>
      <w:r>
        <w:rPr>
          <w:rFonts w:cs="Linux Libertine G" w:ascii="Linux Libertine G" w:hAnsi="Linux Libertine G"/>
          <w:i/>
        </w:rPr>
        <w:t xml:space="preserve">contingentement vrai </w:t>
      </w:r>
      <w:r>
        <w:rPr>
          <w:rFonts w:cs="Linux Libertine G" w:ascii="Linux Libertine G" w:hAnsi="Linux Libertine G"/>
        </w:rPr>
        <w:t xml:space="preserve">s’il n’est validé que dans certaines conditions. Par exemple, la proposition B « je dois emmener des documents spécifiques lors du don ? » est </w:t>
      </w:r>
      <w:r>
        <w:rPr>
          <w:rFonts w:cs="Linux Libertine G" w:ascii="Linux Libertine G" w:hAnsi="Linux Libertine G"/>
          <w:i/>
        </w:rPr>
        <w:t>contingentement vrai</w:t>
      </w:r>
      <w:r>
        <w:rPr>
          <w:rFonts w:cs="Linux Libertine G" w:ascii="Linux Libertine G" w:hAnsi="Linux Libertine G"/>
        </w:rPr>
        <w:t xml:space="preserve"> puisque </w:t>
      </w:r>
      <w:del w:id="184" w:author="Auteur inconnu" w:date="2019-04-14T14:36:45Z">
        <w:r>
          <w:rPr>
            <w:rFonts w:cs="Linux Libertine G" w:ascii="Linux Libertine G" w:hAnsi="Linux Libertine G"/>
          </w:rPr>
          <w:delText>cela</w:delText>
        </w:r>
      </w:del>
      <w:ins w:id="185" w:author="Auteur inconnu" w:date="2019-04-14T14:36:45Z">
        <w:r>
          <w:rPr>
            <w:rFonts w:cs="Linux Libertine G" w:ascii="Linux Libertine G" w:hAnsi="Linux Libertine G"/>
          </w:rPr>
          <w:t>sa validation</w:t>
        </w:r>
      </w:ins>
      <w:r>
        <w:rPr>
          <w:rFonts w:cs="Linux Libertine G" w:ascii="Linux Libertine G" w:hAnsi="Linux Libertine G"/>
        </w:rPr>
        <w:t xml:space="preserve"> dépend </w:t>
      </w:r>
      <w:ins w:id="186" w:author="Auteur inconnu" w:date="2019-04-14T14:37:15Z">
        <w:r>
          <w:rPr>
            <w:rFonts w:cs="Linux Libertine G" w:ascii="Linux Libertine G" w:hAnsi="Linux Libertine G"/>
          </w:rPr>
          <w:t xml:space="preserve">de </w:t>
        </w:r>
      </w:ins>
      <w:r>
        <w:rPr>
          <w:rFonts w:cs="Linux Libertine G" w:ascii="Linux Libertine G" w:hAnsi="Linux Libertine G"/>
        </w:rPr>
        <w:t xml:space="preserve">s’il s’agit d’un premier don ou non ; on écrira alors ◇B. Ainsi, au niveau sémantique, une réponse à une question fermée </w:t>
      </w:r>
      <w:del w:id="187" w:author="Auteur inconnu" w:date="2019-04-14T14:37:29Z">
        <w:r>
          <w:rPr>
            <w:rFonts w:cs="Linux Libertine G" w:ascii="Linux Libertine G" w:hAnsi="Linux Libertine G"/>
          </w:rPr>
          <w:delText>fera</w:delText>
        </w:r>
      </w:del>
      <w:ins w:id="188" w:author="Auteur inconnu" w:date="2019-04-14T14:37:29Z">
        <w:r>
          <w:rPr>
            <w:rFonts w:cs="Linux Libertine G" w:ascii="Linux Libertine G" w:hAnsi="Linux Libertine G"/>
          </w:rPr>
          <w:t>fait</w:t>
        </w:r>
      </w:ins>
      <w:r>
        <w:rPr>
          <w:rFonts w:cs="Linux Libertine G" w:ascii="Linux Libertine G" w:hAnsi="Linux Libertine G"/>
        </w:rPr>
        <w:t xml:space="preserve"> partie de l’ensemble </w:t>
      </w:r>
      <w:r>
        <w:rPr>
          <w:rFonts w:eastAsia="Symbol" w:cs="Symbol" w:ascii="Symbol" w:hAnsi="Symbol"/>
        </w:rPr>
        <w:t></w:t>
      </w:r>
      <w:r>
        <w:rPr>
          <w:rFonts w:cs="Linux Libertine G" w:ascii="Linux Libertine G" w:hAnsi="Linux Libertine G"/>
        </w:rPr>
        <w:t xml:space="preserve">E {p, </w:t>
      </w:r>
      <w:r>
        <w:rPr>
          <w:rFonts w:eastAsia="Symbol" w:cs="Symbol" w:ascii="Symbol" w:hAnsi="Symbol"/>
        </w:rPr>
        <w:t></w:t>
      </w:r>
      <w:r>
        <w:rPr>
          <w:rFonts w:cs="Linux Libertine G" w:ascii="Linux Libertine G" w:hAnsi="Linux Libertine G"/>
        </w:rPr>
        <w:t xml:space="preserve">p, □p, ◇p, </w:t>
      </w:r>
      <w:r>
        <w:rPr>
          <w:rFonts w:eastAsia="Symbol" w:cs="Symbol" w:ascii="Symbol" w:hAnsi="Symbol"/>
        </w:rPr>
        <w:t></w:t>
      </w:r>
      <w:r>
        <w:rPr>
          <w:rFonts w:cs="Linux Libertine G" w:ascii="Linux Libertine G" w:hAnsi="Linux Libertine G"/>
        </w:rPr>
        <w:t xml:space="preserve">□p, </w:t>
      </w:r>
      <w:r>
        <w:rPr>
          <w:rFonts w:eastAsia="Symbol" w:cs="Symbol" w:ascii="Symbol" w:hAnsi="Symbol"/>
        </w:rPr>
        <w:t></w:t>
      </w:r>
      <w:r>
        <w:rPr>
          <w:rFonts w:cs="Linux Libertine G" w:ascii="Linux Libertine G" w:hAnsi="Linux Libertine G"/>
        </w:rPr>
        <w:t xml:space="preserve">◇p} </w:t>
      </w:r>
      <w:r>
        <w:fldChar w:fldCharType="begin"/>
      </w:r>
      <w:r>
        <w:rPr/>
        <w:instrText>ADDIN CSL_CITATION {"citationItems":[{"id":"ITEM-1","itemData":{"author":[{"dropping-particle":"","family":"Langlet","given":"Caroline","non-dropping-particle":"","parse-names":false,"suffix":""},{"dropping-particle":"","family":"Clavel","given":"Chloé","non-dropping-particle":"","parse-names":false,"suffix":""}],"id":"ITEM-1","issue":"July","issued":{"date-parts":[["2015"]]},"title":"Modélisation des questions de l’agent pour l'analyse des affects , jugements et appréciations de l’utilisateur dans les interactions humain-agent","type":"article-journal"},"uris":["http://www.mendeley.com/documents/?uuid=0bfc1a2d-70c6-4367-9e2b-0e16f68824f1"]}],"mendeley":{"formattedCitation":"(Langlet and Clavel 2015)","plainTextFormattedCitation":"(Langlet and Clavel 2015)","previouslyFormattedCitation":"(Langlet and Clavel 2015)"},"properties":{"noteIndex":0},"schema":"https://github.com/citation-style-language/schema/raw/master/csl-citation.json"}</w:instrText>
      </w:r>
      <w:r>
        <w:rPr/>
        <w:fldChar w:fldCharType="separate"/>
      </w:r>
      <w:bookmarkStart w:id="374" w:name="__Fieldmark__1990_1112266312"/>
      <w:r>
        <w:rPr/>
      </w:r>
      <w:r>
        <w:rPr>
          <w:rFonts w:cs="Linux Libertine G" w:ascii="Linux Libertine G" w:hAnsi="Linux Libertine G"/>
        </w:rPr>
        <w:t>(</w:t>
      </w:r>
      <w:bookmarkStart w:id="375" w:name="__Fieldmark__1813_2850990750"/>
      <w:r>
        <w:rPr>
          <w:rFonts w:cs="Linux Libertine G" w:ascii="Linux Libertine G" w:hAnsi="Linux Libertine G"/>
        </w:rPr>
        <w:t>L</w:t>
      </w:r>
      <w:bookmarkStart w:id="376" w:name="__Fieldmark__1596_282753565"/>
      <w:r>
        <w:rPr>
          <w:rFonts w:cs="Linux Libertine G" w:ascii="Linux Libertine G" w:hAnsi="Linux Libertine G"/>
        </w:rPr>
        <w:t>a</w:t>
      </w:r>
      <w:bookmarkStart w:id="377" w:name="__Fieldmark__1632_2426741205"/>
      <w:r>
        <w:rPr>
          <w:rFonts w:cs="Linux Libertine G" w:ascii="Linux Libertine G" w:hAnsi="Linux Libertine G"/>
        </w:rPr>
        <w:t>nglet and Clavel 2015)</w:t>
      </w:r>
      <w:r>
        <w:rPr/>
      </w:r>
      <w:r>
        <w:rPr/>
        <w:fldChar w:fldCharType="end"/>
      </w:r>
      <w:bookmarkEnd w:id="374"/>
      <w:bookmarkEnd w:id="375"/>
      <w:bookmarkEnd w:id="376"/>
      <w:bookmarkEnd w:id="377"/>
      <w:r>
        <w:rPr>
          <w:rFonts w:cs="Linux Libertine G" w:ascii="Linux Libertine G" w:hAnsi="Linux Libertine G"/>
        </w:rPr>
        <w:t xml:space="preserve">. </w:t>
      </w:r>
    </w:p>
    <w:p>
      <w:pPr>
        <w:pStyle w:val="Normal"/>
        <w:rPr>
          <w:rFonts w:ascii="Linux Libertine G" w:hAnsi="Linux Libertine G" w:cs="Linux Libertine G"/>
        </w:rPr>
      </w:pPr>
      <w:r>
        <w:rPr>
          <w:rFonts w:cs="Linux Libertine G" w:ascii="Linux Libertine G" w:hAnsi="Linux Libertine G"/>
        </w:rPr>
        <w:t xml:space="preserve">Au niveau morpho-syntaxique, en français, les questions fermées peuvent être représentées de différentes façons. </w:t>
      </w:r>
    </w:p>
    <w:p>
      <w:pPr>
        <w:pStyle w:val="ListParagraph"/>
        <w:numPr>
          <w:ilvl w:val="0"/>
          <w:numId w:val="8"/>
        </w:numPr>
        <w:rPr/>
      </w:pPr>
      <w:r>
        <w:rPr>
          <w:rFonts w:cs="Linux Libertine G" w:ascii="Linux Libertine G" w:hAnsi="Linux Libertine G"/>
          <w:b/>
        </w:rPr>
        <w:t>L’inversion sujet-verbe</w:t>
      </w:r>
      <w:r>
        <w:rPr>
          <w:rFonts w:cs="Linux Libertine G" w:ascii="Linux Libertine G" w:hAnsi="Linux Libertine G"/>
        </w:rPr>
        <w:t xml:space="preserve">. Comme dans de nombreuses langues, le mode interrogatif de la langue française demande une inversion sujet-verbe. Cependant, cette tournure tend de plus en plus à être synonyme d’un haut niveau de langue et donc à être </w:t>
      </w:r>
      <w:del w:id="189" w:author="Auteur inconnu" w:date="2019-04-14T14:38:04Z">
        <w:r>
          <w:rPr>
            <w:rFonts w:cs="Linux Libertine G" w:ascii="Linux Libertine G" w:hAnsi="Linux Libertine G"/>
          </w:rPr>
          <w:delText>mise de côté</w:delText>
        </w:r>
      </w:del>
      <w:ins w:id="190" w:author="Auteur inconnu" w:date="2019-04-14T14:38:04Z">
        <w:r>
          <w:rPr>
            <w:rFonts w:cs="Linux Libertine G" w:ascii="Linux Libertine G" w:hAnsi="Linux Libertine G"/>
          </w:rPr>
          <w:t>peu utilisée dans la langue parlée</w:t>
        </w:r>
      </w:ins>
      <w:r>
        <w:rPr>
          <w:rFonts w:cs="Linux Libertine G" w:ascii="Linux Libertine G" w:hAnsi="Linux Libertine G"/>
        </w:rPr>
        <w:t xml:space="preserve">. </w:t>
      </w:r>
      <w:r>
        <w:rPr>
          <w:rFonts w:cs="Linux Libertine G" w:ascii="Linux Libertine G" w:hAnsi="Linux Libertine G"/>
          <w:i/>
        </w:rPr>
        <w:t>Cela pose-t-il un problème ?</w:t>
      </w:r>
    </w:p>
    <w:p>
      <w:pPr>
        <w:pStyle w:val="ListParagraph"/>
        <w:numPr>
          <w:ilvl w:val="0"/>
          <w:numId w:val="8"/>
        </w:numPr>
        <w:rPr/>
      </w:pPr>
      <w:r>
        <w:rPr>
          <w:rFonts w:cs="Linux Libertine G" w:ascii="Linux Libertine G" w:hAnsi="Linux Libertine G"/>
          <w:b/>
        </w:rPr>
        <w:t>« est-ce que »</w:t>
      </w:r>
      <w:r>
        <w:rPr>
          <w:rFonts w:cs="Linux Libertine G" w:ascii="Linux Libertine G" w:hAnsi="Linux Libertine G"/>
        </w:rPr>
        <w:t xml:space="preserve">. Etymologiquement, </w:t>
      </w:r>
      <w:del w:id="191" w:author="Auteur inconnu" w:date="2019-04-14T14:38:45Z">
        <w:r>
          <w:rPr>
            <w:rFonts w:cs="Linux Libertine G" w:ascii="Linux Libertine G" w:hAnsi="Linux Libertine G"/>
          </w:rPr>
          <w:delText>cela</w:delText>
        </w:r>
      </w:del>
      <w:ins w:id="192" w:author="Auteur inconnu" w:date="2019-04-14T14:38:45Z">
        <w:r>
          <w:rPr>
            <w:rFonts w:cs="Linux Libertine G" w:ascii="Linux Libertine G" w:hAnsi="Linux Libertine G"/>
          </w:rPr>
          <w:t>cette expression</w:t>
        </w:r>
      </w:ins>
      <w:r>
        <w:rPr>
          <w:rFonts w:cs="Linux Libertine G" w:ascii="Linux Libertine G" w:hAnsi="Linux Libertine G"/>
        </w:rPr>
        <w:t xml:space="preserve"> vient de l’inversion de « c’est que », mais </w:t>
      </w:r>
      <w:del w:id="193" w:author="Auteur inconnu" w:date="2019-04-14T14:38:59Z">
        <w:r>
          <w:rPr>
            <w:rFonts w:cs="Linux Libertine G" w:ascii="Linux Libertine G" w:hAnsi="Linux Libertine G"/>
          </w:rPr>
          <w:delText>cela</w:delText>
        </w:r>
      </w:del>
      <w:ins w:id="194" w:author="Auteur inconnu" w:date="2019-04-14T14:38:59Z">
        <w:r>
          <w:rPr>
            <w:rFonts w:cs="Linux Libertine G" w:ascii="Linux Libertine G" w:hAnsi="Linux Libertine G"/>
          </w:rPr>
          <w:t>e</w:t>
        </w:r>
      </w:ins>
      <w:ins w:id="195" w:author="Auteur inconnu" w:date="2019-04-14T14:40:39Z">
        <w:r>
          <w:rPr>
            <w:rFonts w:cs="Linux Libertine G" w:ascii="Linux Libertine G" w:hAnsi="Linux Libertine G"/>
          </w:rPr>
          <w:t>lle</w:t>
        </w:r>
      </w:ins>
      <w:r>
        <w:rPr>
          <w:rFonts w:cs="Linux Libertine G" w:ascii="Linux Libertine G" w:hAnsi="Linux Libertine G"/>
        </w:rPr>
        <w:t xml:space="preserve"> n’a aujourd’hui plus la même signification. Cette tournure est largement utilisée dans les structures interrogatives.</w:t>
      </w:r>
    </w:p>
    <w:p>
      <w:pPr>
        <w:pStyle w:val="ListParagraph"/>
        <w:rPr>
          <w:rFonts w:ascii="Linux Libertine G" w:hAnsi="Linux Libertine G" w:cs="Linux Libertine G"/>
          <w:i/>
          <w:i/>
        </w:rPr>
      </w:pPr>
      <w:r>
        <w:rPr>
          <w:rFonts w:cs="Linux Libertine G" w:ascii="Linux Libertine G" w:hAnsi="Linux Libertine G"/>
          <w:i/>
        </w:rPr>
        <w:t>Est-ce que cela pose un problème ?</w:t>
      </w:r>
    </w:p>
    <w:p>
      <w:pPr>
        <w:pStyle w:val="ListParagraph"/>
        <w:numPr>
          <w:ilvl w:val="0"/>
          <w:numId w:val="8"/>
        </w:numPr>
        <w:rPr/>
      </w:pPr>
      <w:r>
        <w:rPr>
          <w:rFonts w:cs="Linux Libertine G" w:ascii="Linux Libertine G" w:hAnsi="Linux Libertine G"/>
          <w:b/>
        </w:rPr>
        <w:t>La structure conditionnelle</w:t>
      </w:r>
      <w:r>
        <w:rPr>
          <w:rFonts w:cs="Linux Libertine G" w:ascii="Linux Libertine G" w:hAnsi="Linux Libertine G"/>
        </w:rPr>
        <w:t>. Une structure conditionnelle peut être utilisée dans le cadre d’une demande d’information. Techniquement, elle n’appelle pas de marque d’interrogation.</w:t>
      </w:r>
    </w:p>
    <w:p>
      <w:pPr>
        <w:pStyle w:val="ListParagraph"/>
        <w:rPr>
          <w:rFonts w:ascii="Linux Libertine G" w:hAnsi="Linux Libertine G" w:cs="Linux Libertine G"/>
          <w:i/>
          <w:i/>
        </w:rPr>
      </w:pPr>
      <w:r>
        <w:rPr>
          <w:rFonts w:cs="Linux Libertine G" w:ascii="Linux Libertine G" w:hAnsi="Linux Libertine G"/>
          <w:i/>
        </w:rPr>
        <w:t>Je me demandais si cela posait un problème.</w:t>
      </w:r>
    </w:p>
    <w:p>
      <w:pPr>
        <w:pStyle w:val="ListParagraph"/>
        <w:numPr>
          <w:ilvl w:val="0"/>
          <w:numId w:val="8"/>
        </w:numPr>
        <w:rPr/>
      </w:pPr>
      <w:r>
        <w:rPr>
          <w:rFonts w:cs="Linux Libertine G" w:ascii="Linux Libertine G" w:hAnsi="Linux Libertine G"/>
          <w:b/>
        </w:rPr>
        <w:t>Une simple marque d’interrogation</w:t>
      </w:r>
      <w:r>
        <w:rPr>
          <w:rFonts w:cs="Linux Libertine G" w:ascii="Linux Libertine G" w:hAnsi="Linux Libertine G"/>
        </w:rPr>
        <w:t>. A l’oral, cette structure se manifeste par une intonation montante</w:t>
      </w:r>
      <w:ins w:id="196" w:author="Auteur inconnu" w:date="2019-04-14T14:41:22Z">
        <w:r>
          <w:rPr>
            <w:rFonts w:cs="Linux Libertine G" w:ascii="Linux Libertine G" w:hAnsi="Linux Libertine G"/>
          </w:rPr>
          <w:t xml:space="preserve"> qui est appliquée à une phrase déclarative</w:t>
        </w:r>
      </w:ins>
      <w:r>
        <w:rPr>
          <w:rFonts w:cs="Linux Libertine G" w:ascii="Linux Libertine G" w:hAnsi="Linux Libertine G"/>
        </w:rPr>
        <w:t xml:space="preserve">. A l’écrit, il s’agit simplement de mettre un point d’interrogation à la fin de la </w:t>
      </w:r>
      <w:del w:id="197" w:author="Auteur inconnu" w:date="2019-04-14T14:42:03Z">
        <w:r>
          <w:rPr>
            <w:rFonts w:cs="Linux Libertine G" w:ascii="Linux Libertine G" w:hAnsi="Linux Libertine G"/>
          </w:rPr>
          <w:delText>question</w:delText>
        </w:r>
      </w:del>
      <w:ins w:id="198" w:author="Auteur inconnu" w:date="2019-04-14T14:42:03Z">
        <w:r>
          <w:rPr>
            <w:rFonts w:cs="Linux Libertine G" w:ascii="Linux Libertine G" w:hAnsi="Linux Libertine G"/>
          </w:rPr>
          <w:t>phrase pour la convertir en question</w:t>
        </w:r>
      </w:ins>
      <w:r>
        <w:rPr>
          <w:rFonts w:cs="Linux Libertine G" w:ascii="Linux Libertine G" w:hAnsi="Linux Libertine G"/>
        </w:rPr>
        <w:t>.</w:t>
      </w:r>
    </w:p>
    <w:p>
      <w:pPr>
        <w:pStyle w:val="Normal"/>
        <w:ind w:left="644" w:hanging="0"/>
        <w:rPr>
          <w:rFonts w:ascii="Linux Libertine G" w:hAnsi="Linux Libertine G" w:cs="Linux Libertine G"/>
          <w:i/>
          <w:i/>
        </w:rPr>
      </w:pPr>
      <w:r>
        <w:rPr>
          <w:rFonts w:cs="Linux Libertine G" w:ascii="Linux Libertine G" w:hAnsi="Linux Libertine G"/>
          <w:i/>
        </w:rPr>
        <w:t>Cela pose un problème ?</w:t>
      </w:r>
    </w:p>
    <w:p>
      <w:pPr>
        <w:pStyle w:val="Normal"/>
        <w:rPr>
          <w:rFonts w:ascii="Linux Libertine G" w:hAnsi="Linux Libertine G" w:cs="Linux Libertine G"/>
        </w:rPr>
      </w:pPr>
      <w:r>
        <w:rPr>
          <w:rFonts w:cs="Linux Libertine G" w:ascii="Linux Libertine G" w:hAnsi="Linux Libertine G"/>
        </w:rPr>
        <w:t xml:space="preserve">Il faut cependant tenir compte du fait que la réponse à une question fermée ne se limite pas à « oui » ou « non ». Dans la majorité des cas, des informations supplémentaires permettant d’expliquer la polarité de la question seront nécessaires. En effet, le principe du système QR que nous cherchons à construire est de pouvoir apporter une réponse </w:t>
      </w:r>
      <w:r>
        <w:rPr>
          <w:rFonts w:cs="Linux Libertine G" w:ascii="Linux Libertine G" w:hAnsi="Linux Libertine G"/>
          <w:b/>
        </w:rPr>
        <w:t>complète</w:t>
      </w:r>
      <w:r>
        <w:rPr>
          <w:rFonts w:cs="Linux Libertine G" w:ascii="Linux Libertine G" w:hAnsi="Linux Libertine G"/>
        </w:rPr>
        <w:t xml:space="preserve"> à l’utilisateur ; il ne doit donc pas se contenter de réponse positive ou négative, mais d’expliquer pourquoi il a répondu de cette manière.</w:t>
      </w:r>
    </w:p>
    <w:p>
      <w:pPr>
        <w:pStyle w:val="Titre4"/>
        <w:numPr>
          <w:ilvl w:val="0"/>
          <w:numId w:val="5"/>
        </w:numPr>
        <w:ind w:left="714" w:hanging="357"/>
        <w:rPr>
          <w:rFonts w:ascii="Linux Libertine G" w:hAnsi="Linux Libertine G" w:cs="Linux Libertine G"/>
        </w:rPr>
      </w:pPr>
      <w:bookmarkStart w:id="378" w:name="_Toc5816026"/>
      <w:r>
        <w:rPr>
          <w:rFonts w:cs="Linux Libertine G" w:ascii="Linux Libertine G" w:hAnsi="Linux Libertine G"/>
        </w:rPr>
        <w:t>Les questions ouvertes</w:t>
      </w:r>
      <w:bookmarkEnd w:id="378"/>
    </w:p>
    <w:p>
      <w:pPr>
        <w:pStyle w:val="Normal"/>
        <w:ind w:firstLine="360"/>
        <w:rPr/>
      </w:pPr>
      <w:r>
        <w:rPr>
          <w:rFonts w:cs="Linux Libertine G" w:ascii="Linux Libertine G" w:hAnsi="Linux Libertine G"/>
        </w:rPr>
        <w:t xml:space="preserve">Par opposition aux questions fermées, les questions ouvertes sont celles qui n’attendent pas </w:t>
      </w:r>
      <w:del w:id="199" w:author="Auteur inconnu" w:date="2019-04-14T14:44:08Z">
        <w:r>
          <w:rPr>
            <w:rFonts w:cs="Linux Libertine G" w:ascii="Linux Libertine G" w:hAnsi="Linux Libertine G"/>
          </w:rPr>
          <w:delText>une</w:delText>
        </w:r>
      </w:del>
      <w:ins w:id="200" w:author="Auteur inconnu" w:date="2019-04-14T14:44:08Z">
        <w:r>
          <w:rPr>
            <w:rFonts w:cs="Linux Libertine G" w:ascii="Linux Libertine G" w:hAnsi="Linux Libertine G"/>
          </w:rPr>
          <w:t>de</w:t>
        </w:r>
      </w:ins>
      <w:r>
        <w:rPr>
          <w:rFonts w:cs="Linux Libertine G" w:ascii="Linux Libertine G" w:hAnsi="Linux Libertine G"/>
        </w:rPr>
        <w:t xml:space="preserve"> réponse booléenne ; elle</w:t>
      </w:r>
      <w:ins w:id="201" w:author="Auteur inconnu" w:date="2019-04-14T14:44:12Z">
        <w:r>
          <w:rPr>
            <w:rFonts w:cs="Linux Libertine G" w:ascii="Linux Libertine G" w:hAnsi="Linux Libertine G"/>
          </w:rPr>
          <w:t>s</w:t>
        </w:r>
      </w:ins>
      <w:r>
        <w:rPr>
          <w:rFonts w:cs="Linux Libertine G" w:ascii="Linux Libertine G" w:hAnsi="Linux Libertine G"/>
        </w:rPr>
        <w:t xml:space="preserve"> </w:t>
      </w:r>
      <w:del w:id="202" w:author="Auteur inconnu" w:date="2019-04-14T14:44:13Z">
        <w:r>
          <w:rPr>
            <w:rFonts w:cs="Linux Libertine G" w:ascii="Linux Libertine G" w:hAnsi="Linux Libertine G"/>
          </w:rPr>
          <w:delText>est</w:delText>
        </w:r>
      </w:del>
      <w:ins w:id="203" w:author="Auteur inconnu" w:date="2019-04-14T14:44:13Z">
        <w:r>
          <w:rPr>
            <w:rFonts w:cs="Linux Libertine G" w:ascii="Linux Libertine G" w:hAnsi="Linux Libertine G"/>
          </w:rPr>
          <w:t>sont</w:t>
        </w:r>
      </w:ins>
      <w:r>
        <w:rPr>
          <w:rFonts w:cs="Linux Libertine G" w:ascii="Linux Libertine G" w:hAnsi="Linux Libertine G"/>
        </w:rPr>
        <w:t xml:space="preserve"> au contraire totalement libre</w:t>
      </w:r>
      <w:ins w:id="204" w:author="Auteur inconnu" w:date="2019-04-14T14:44:16Z">
        <w:r>
          <w:rPr>
            <w:rFonts w:cs="Linux Libertine G" w:ascii="Linux Libertine G" w:hAnsi="Linux Libertine G"/>
          </w:rPr>
          <w:t>s</w:t>
        </w:r>
      </w:ins>
      <w:r>
        <w:rPr>
          <w:rFonts w:cs="Linux Libertine G" w:ascii="Linux Libertine G" w:hAnsi="Linux Libertine G"/>
        </w:rPr>
        <w:t xml:space="preserve">. La réponse à une question ouverte </w:t>
      </w:r>
      <w:del w:id="205" w:author="Auteur inconnu" w:date="2019-04-14T14:44:34Z">
        <w:r>
          <w:rPr>
            <w:rFonts w:cs="Linux Libertine G" w:ascii="Linux Libertine G" w:hAnsi="Linux Libertine G"/>
          </w:rPr>
          <w:delText>se trouvera donc dans les</w:delText>
        </w:r>
      </w:del>
      <w:ins w:id="206" w:author="Auteur inconnu" w:date="2019-04-14T14:44:34Z">
        <w:r>
          <w:rPr>
            <w:rFonts w:cs="Linux Libertine G" w:ascii="Linux Libertine G" w:hAnsi="Linux Libertine G"/>
          </w:rPr>
          <w:t>est liée aux</w:t>
        </w:r>
      </w:ins>
      <w:r>
        <w:rPr>
          <w:rFonts w:cs="Linux Libertine G" w:ascii="Linux Libertine G" w:hAnsi="Linux Libertine G"/>
        </w:rPr>
        <w:t xml:space="preserve"> mots-clés et/ou </w:t>
      </w:r>
      <w:del w:id="207" w:author="Auteur inconnu" w:date="2019-04-14T14:44:40Z">
        <w:r>
          <w:rPr>
            <w:rFonts w:cs="Linux Libertine G" w:ascii="Linux Libertine G" w:hAnsi="Linux Libertine G"/>
          </w:rPr>
          <w:delText>dans</w:delText>
        </w:r>
      </w:del>
      <w:r>
        <w:rPr>
          <w:rFonts w:cs="Linux Libertine G" w:ascii="Linux Libertine G" w:hAnsi="Linux Libertine G"/>
        </w:rPr>
        <w:t xml:space="preserve"> </w:t>
      </w:r>
      <w:del w:id="208" w:author="Auteur inconnu" w:date="2019-04-14T14:44:42Z">
        <w:r>
          <w:rPr>
            <w:rFonts w:cs="Linux Libertine G" w:ascii="Linux Libertine G" w:hAnsi="Linux Libertine G"/>
          </w:rPr>
          <w:delText>les</w:delText>
        </w:r>
      </w:del>
      <w:ins w:id="209" w:author="Auteur inconnu" w:date="2019-04-14T14:44:42Z">
        <w:r>
          <w:rPr>
            <w:rFonts w:cs="Linux Libertine G" w:ascii="Linux Libertine G" w:hAnsi="Linux Libertine G"/>
          </w:rPr>
          <w:t>aux</w:t>
        </w:r>
      </w:ins>
      <w:r>
        <w:rPr>
          <w:rFonts w:cs="Linux Libertine G" w:ascii="Linux Libertine G" w:hAnsi="Linux Libertine G"/>
        </w:rPr>
        <w:t xml:space="preserve"> entités nommées présentes dans la question.</w:t>
      </w:r>
    </w:p>
    <w:p>
      <w:pPr>
        <w:pStyle w:val="Normal"/>
        <w:ind w:firstLine="360"/>
        <w:rPr/>
      </w:pPr>
      <w:ins w:id="210" w:author="Auteur inconnu" w:date="2019-04-14T14:44:53Z">
        <w:r>
          <w:rPr>
            <w:rFonts w:cs="Linux Libertine G" w:ascii="Linux Libertine G" w:hAnsi="Linux Libertine G"/>
          </w:rPr>
          <w:t>Exemple :</w:t>
        </w:r>
      </w:ins>
    </w:p>
    <w:p>
      <w:pPr>
        <w:pStyle w:val="Normal"/>
        <w:pBdr>
          <w:top w:val="single" w:sz="4" w:space="1" w:color="000000"/>
          <w:bottom w:val="single" w:sz="4" w:space="1" w:color="000000"/>
        </w:pBdr>
        <w:spacing w:before="0" w:after="240"/>
        <w:ind w:left="1134" w:right="567" w:hanging="567"/>
        <w:jc w:val="center"/>
        <w:rPr>
          <w:rFonts w:ascii="Linux Libertine G" w:hAnsi="Linux Libertine G" w:cs="Linux Libertine G"/>
        </w:rPr>
      </w:pPr>
      <w:r>
        <w:rPr>
          <w:rFonts w:cs="Linux Libertine G" w:ascii="Linux Libertine G" w:hAnsi="Linux Libertine G"/>
        </w:rPr>
        <w:t>Q</w:t>
      </w:r>
      <w:r>
        <w:rPr>
          <w:rFonts w:cs="Linux Libertine G" w:ascii="Linux Libertine G" w:hAnsi="Linux Libertine G"/>
          <w:vertAlign w:val="subscript"/>
        </w:rPr>
        <w:t>utilisateur </w:t>
      </w:r>
      <w:r>
        <w:rPr>
          <w:rFonts w:cs="Linux Libertine G" w:ascii="Linux Libertine G" w:hAnsi="Linux Libertine G"/>
        </w:rPr>
        <w:t>: « Combien faut-il peser pour donner son sang ? »</w:t>
      </w:r>
    </w:p>
    <w:p>
      <w:pPr>
        <w:pStyle w:val="Normal"/>
        <w:ind w:firstLine="360"/>
        <w:rPr/>
      </w:pPr>
      <w:r>
        <w:rPr>
          <w:rFonts w:cs="Linux Libertine G" w:ascii="Linux Libertine G" w:hAnsi="Linux Libertine G"/>
        </w:rPr>
        <w:t xml:space="preserve">Dans l’exemple de question ouverte ci-dessus, le système devra reconnaître l’entité nommée </w:t>
      </w:r>
      <w:r>
        <w:rPr>
          <w:rFonts w:cs="Linux Libertine G" w:ascii="Linux Libertine G" w:hAnsi="Linux Libertine G"/>
          <w:i/>
        </w:rPr>
        <w:t>combien</w:t>
      </w:r>
      <w:r>
        <w:rPr>
          <w:rFonts w:cs="Linux Libertine G" w:ascii="Linux Libertine G" w:hAnsi="Linux Libertine G"/>
        </w:rPr>
        <w:t xml:space="preserve"> et l’associer au verbe </w:t>
      </w:r>
      <w:r>
        <w:rPr>
          <w:rFonts w:cs="Linux Libertine G" w:ascii="Linux Libertine G" w:hAnsi="Linux Libertine G"/>
          <w:i/>
        </w:rPr>
        <w:t>peser</w:t>
      </w:r>
      <w:r>
        <w:rPr>
          <w:rFonts w:cs="Linux Libertine G" w:ascii="Linux Libertine G" w:hAnsi="Linux Libertine G"/>
        </w:rPr>
        <w:t>. Ainsi, les passages</w:t>
      </w:r>
      <w:ins w:id="211" w:author="Auteur inconnu" w:date="2019-04-14T14:45:19Z">
        <w:r>
          <w:rPr>
            <w:rFonts w:cs="Linux Libertine G" w:ascii="Linux Libertine G" w:hAnsi="Linux Libertine G"/>
          </w:rPr>
          <w:t xml:space="preserve"> de réponses</w:t>
        </w:r>
      </w:ins>
      <w:r>
        <w:rPr>
          <w:rFonts w:cs="Linux Libertine G" w:ascii="Linux Libertine G" w:hAnsi="Linux Libertine G"/>
        </w:rPr>
        <w:t xml:space="preserve"> à extraire contenant une réponse potentielle</w:t>
      </w:r>
      <w:ins w:id="212" w:author="Auteur inconnu" w:date="2019-04-14T14:45:27Z">
        <w:r>
          <w:rPr>
            <w:rFonts w:cs="Linux Libertine G" w:ascii="Linux Libertine G" w:hAnsi="Linux Libertine G"/>
          </w:rPr>
          <w:t xml:space="preserve"> à cette question</w:t>
        </w:r>
      </w:ins>
      <w:r>
        <w:rPr>
          <w:rFonts w:cs="Linux Libertine G" w:ascii="Linux Libertine G" w:hAnsi="Linux Libertine G"/>
        </w:rPr>
        <w:t xml:space="preserve"> </w:t>
      </w:r>
      <w:del w:id="213" w:author="Auteur inconnu" w:date="2019-04-14T14:45:33Z">
        <w:r>
          <w:rPr>
            <w:rFonts w:cs="Linux Libertine G" w:ascii="Linux Libertine G" w:hAnsi="Linux Libertine G"/>
          </w:rPr>
          <w:delText>devront</w:delText>
        </w:r>
      </w:del>
      <w:ins w:id="214" w:author="Auteur inconnu" w:date="2019-04-14T14:45:33Z">
        <w:r>
          <w:rPr>
            <w:rFonts w:cs="Linux Libertine G" w:ascii="Linux Libertine G" w:hAnsi="Linux Libertine G"/>
          </w:rPr>
          <w:t>doivent</w:t>
        </w:r>
      </w:ins>
      <w:r>
        <w:rPr>
          <w:rFonts w:cs="Linux Libertine G" w:ascii="Linux Libertine G" w:hAnsi="Linux Libertine G"/>
        </w:rPr>
        <w:t xml:space="preserve"> contenir </w:t>
      </w:r>
      <w:ins w:id="215" w:author="Auteur inconnu" w:date="2019-04-14T14:45:42Z">
        <w:r>
          <w:rPr>
            <w:rFonts w:cs="Linux Libertine G" w:ascii="Linux Libertine G" w:hAnsi="Linux Libertine G"/>
          </w:rPr>
          <w:t xml:space="preserve">des informations sur </w:t>
        </w:r>
      </w:ins>
      <w:r>
        <w:rPr>
          <w:rFonts w:cs="Linux Libertine G" w:ascii="Linux Libertine G" w:hAnsi="Linux Libertine G"/>
        </w:rPr>
        <w:t>un poids. Cependant, ce qui s’applique aux questions fermées s’applique aussi aux questions ouvertes. Si l’on reprend l’exemple ci-dessus, le système ne peut pas se contenter de retourner une réponse de type poids</w:t>
      </w:r>
      <w:ins w:id="216" w:author="Auteur inconnu" w:date="2019-04-14T14:46:08Z">
        <w:r>
          <w:rPr>
            <w:rFonts w:cs="Linux Libertine G" w:ascii="Linux Libertine G" w:hAnsi="Linux Libertine G"/>
          </w:rPr>
          <w:t>, par ex. 50kg</w:t>
        </w:r>
      </w:ins>
      <w:del w:id="217" w:author="Auteur inconnu" w:date="2019-04-14T14:46:07Z">
        <w:r>
          <w:rPr>
            <w:rFonts w:cs="Linux Libertine G" w:ascii="Linux Libertine G" w:hAnsi="Linux Libertine G"/>
          </w:rPr>
          <w:delText> </w:delText>
        </w:r>
      </w:del>
      <w:r>
        <w:rPr>
          <w:rFonts w:cs="Linux Libertine G" w:ascii="Linux Libertine G" w:hAnsi="Linux Libertine G"/>
        </w:rPr>
        <w:t xml:space="preserve">; il doit aussi retourner un passage, c’est-à-dire un texte explicatif qui puisse justifier la réponse retournée. </w:t>
      </w:r>
    </w:p>
    <w:p>
      <w:pPr>
        <w:pStyle w:val="Titre1"/>
        <w:numPr>
          <w:ilvl w:val="0"/>
          <w:numId w:val="2"/>
        </w:numPr>
        <w:ind w:left="357" w:hanging="357"/>
        <w:rPr/>
      </w:pPr>
      <w:bookmarkStart w:id="379" w:name="_Toc5816027"/>
      <w:r>
        <w:rPr>
          <w:rFonts w:cs="Linux Libertine G" w:ascii="Linux Libertine G" w:hAnsi="Linux Libertine G"/>
        </w:rPr>
        <w:t xml:space="preserve">Théories linguistiques </w:t>
      </w:r>
      <w:del w:id="218" w:author="Auteur inconnu" w:date="2019-04-16T10:05:46Z">
        <w:bookmarkEnd w:id="379"/>
        <w:r>
          <w:rPr>
            <w:rFonts w:cs="Linux Libertine G" w:ascii="Linux Libertine G" w:hAnsi="Linux Libertine G"/>
          </w:rPr>
          <w:delText>latentes</w:delText>
        </w:r>
      </w:del>
    </w:p>
    <w:p>
      <w:pPr>
        <w:pStyle w:val="Titre2"/>
        <w:numPr>
          <w:ilvl w:val="0"/>
          <w:numId w:val="3"/>
        </w:numPr>
        <w:rPr/>
      </w:pPr>
      <w:bookmarkStart w:id="380" w:name="_Toc5816028"/>
      <w:r>
        <w:rPr>
          <w:rFonts w:cs="Linux Libertine G" w:ascii="Linux Libertine G" w:hAnsi="Linux Libertine G"/>
        </w:rPr>
        <w:t xml:space="preserve">La </w:t>
      </w:r>
      <w:del w:id="219" w:author="Auteur inconnu" w:date="2019-04-16T10:05:25Z">
        <w:bookmarkEnd w:id="380"/>
        <w:r>
          <w:rPr>
            <w:rFonts w:cs="Linux Libertine G" w:ascii="Linux Libertine G" w:hAnsi="Linux Libertine G"/>
          </w:rPr>
          <w:delText>Semantic Theory</w:delText>
        </w:r>
      </w:del>
      <w:ins w:id="220" w:author="Auteur inconnu" w:date="2019-04-16T10:05:25Z">
        <w:r>
          <w:rPr>
            <w:rFonts w:cs="Linux Libertine G" w:ascii="Linux Libertine G" w:hAnsi="Linux Libertine G"/>
          </w:rPr>
          <w:t>théorie de la sémantique (?)</w:t>
        </w:r>
      </w:ins>
    </w:p>
    <w:p>
      <w:pPr>
        <w:pStyle w:val="Normal"/>
        <w:ind w:left="851" w:hanging="0"/>
        <w:rPr>
          <w:rFonts w:ascii="Linux Libertine G" w:hAnsi="Linux Libertine G" w:cs="Linux Libertine G"/>
          <w:lang w:val="en-US" w:eastAsia="fr-FR"/>
        </w:rPr>
      </w:pPr>
      <w:r>
        <w:rPr>
          <w:rFonts w:cs="Linux Libertine G" w:ascii="Linux Libertine G" w:hAnsi="Linux Libertine G"/>
          <w:lang w:val="en-US" w:eastAsia="fr-FR"/>
        </w:rPr>
        <w:t>“</w:t>
      </w:r>
      <w:r>
        <w:rPr>
          <w:rFonts w:cs="Linux Libertine G" w:ascii="Linux Libertine G" w:hAnsi="Linux Libertine G"/>
          <w:lang w:val="en-US" w:eastAsia="fr-FR"/>
        </w:rPr>
        <w:t>The most characteristic feature of language is its ability to make available an infinity of sentences”</w:t>
      </w:r>
    </w:p>
    <w:p>
      <w:pPr>
        <w:pStyle w:val="Normal"/>
        <w:ind w:left="851" w:hanging="0"/>
        <w:jc w:val="right"/>
        <w:rPr>
          <w:rFonts w:ascii="Linux Libertine G" w:hAnsi="Linux Libertine G" w:cs="Linux Libertine G"/>
          <w:lang w:eastAsia="fr-FR"/>
        </w:rPr>
      </w:pPr>
      <w:r>
        <w:fldChar w:fldCharType="begin"/>
      </w:r>
      <w:r>
        <w:rPr/>
        <w:instrText>ADDIN CSL_CITATION {"citationItems":[{"id":"ITEM-1","itemData":{"DOI":"10.2307/411200","ISSN":"00978507","abstract":". This paperl does not attempt to present a semantic theory of a natural language, but rather to characterize the form of such a theory. A semantic theory of a natural language is part of a linguistic description of that language. Our problem, on the other hand, is part of the general theory of language, fully on a par with the problem of characterizing the structure of grammars of natural languages. A characterization of the abstract form of a semantic theory is given by a metatheory which answers such questions as these: What is the domain of a semantic theory? What are the descriptive and explanatory goals of a semantic theory? What mechanisms are employed in pursuit of these goals? What are the empirical and methodological constraints upon a semantic theory? The present paper approaches the problem of characterizing the form of semantic theories by describing the structure of a semantic theory of English. There can be little doubt but that the results achieved will apply directly to semantic theories of languages closely related to English. The question of their applicability to semantic theories of more distant languages will be left for sub- sequent investigations to explore. Nevertheless, the present investigation will provide results that can be applied to semantic theories of languages unrelated to English and suggestions about how to proceed with the construction of such theories. We may put our problem this way: What form should a semantic theory of a natural language take to accommodate in the most revealing way the facts about the semantic structure of that language supplied by descriptive research? This question is of primary importance at the present stage of the development of semantics because semantics suffers not from a dearth of facts about meanings and meaning relations in natural languages, but rather from the lack of an adequate theory to organize, systematize, and generalize these facts. Facts about the semantics of natural languages have been contributed in abundance by many diverse fields, including philosophy, linguistics, philology, and psy- chology. Indeed, a compendium of such facts is readily available in any good dictionary. But at present the superabundance of facts obscures a clear view of their interrelations, while such theories as have been proposed to account for the facts have, in general, been either too loosely formulated or too weak in explanatory and descriptive power to succeed.","author":[{"dropping-particle":"","family":"Katz","given":"Jerrold J.","non-dropping-particle":"","parse-names":false,"suffix":""},{"dropping-particle":"","family":"Fodor","given":"Jerry A.","non-dropping-particle":"","parse-names":false,"suffix":""}],"container-title":"Language","id":"ITEM-1","issue":"2","issued":{"date-parts":[["1963"]]},"page":"170","title":"The Structure of a Semantic Theory","type":"article-journal","volume":"39"},"uris":["http://www.mendeley.com/documents/?uuid=09dc7342-a826-41b5-a039-62f6e209cc66"]}],"mendeley":{"formattedCitation":"(Katz and Fodor 1963)","plainTextFormattedCitation":"(Katz and Fodor 1963)","previouslyFormattedCitation":"(Katz and Fodor 1963)"},"properties":{"noteIndex":0},"schema":"https://github.com/citation-style-language/schema/raw/master/csl-citation.json"}</w:instrText>
      </w:r>
      <w:r>
        <w:rPr/>
        <w:fldChar w:fldCharType="separate"/>
      </w:r>
      <w:bookmarkStart w:id="381" w:name="__Fieldmark__2091_1112266312"/>
      <w:r>
        <w:rPr/>
      </w:r>
      <w:r>
        <w:rPr>
          <w:rFonts w:cs="Linux Libertine G" w:ascii="Linux Libertine G" w:hAnsi="Linux Libertine G"/>
          <w:lang w:eastAsia="fr-FR"/>
        </w:rPr>
        <w:t>(</w:t>
      </w:r>
      <w:bookmarkStart w:id="382" w:name="__Fieldmark__1860_2850990750"/>
      <w:r>
        <w:rPr>
          <w:rFonts w:cs="Linux Libertine G" w:ascii="Linux Libertine G" w:hAnsi="Linux Libertine G"/>
          <w:lang w:eastAsia="fr-FR"/>
        </w:rPr>
        <w:t>K</w:t>
      </w:r>
      <w:bookmarkStart w:id="383" w:name="__Fieldmark__1639_282753565"/>
      <w:r>
        <w:rPr>
          <w:rFonts w:cs="Linux Libertine G" w:ascii="Linux Libertine G" w:hAnsi="Linux Libertine G"/>
          <w:lang w:eastAsia="fr-FR"/>
        </w:rPr>
        <w:t>a</w:t>
      </w:r>
      <w:bookmarkStart w:id="384" w:name="__Fieldmark__1690_2426741205"/>
      <w:r>
        <w:rPr>
          <w:rFonts w:cs="Linux Libertine G" w:ascii="Linux Libertine G" w:hAnsi="Linux Libertine G"/>
          <w:lang w:eastAsia="fr-FR"/>
        </w:rPr>
        <w:t>tz and Fodor 1963)</w:t>
      </w:r>
      <w:r>
        <w:rPr/>
      </w:r>
      <w:r>
        <w:rPr/>
        <w:fldChar w:fldCharType="end"/>
      </w:r>
      <w:bookmarkEnd w:id="381"/>
      <w:bookmarkEnd w:id="382"/>
      <w:bookmarkEnd w:id="383"/>
      <w:bookmarkEnd w:id="384"/>
    </w:p>
    <w:p>
      <w:pPr>
        <w:pStyle w:val="Normal"/>
        <w:rPr>
          <w:lang w:eastAsia="fr-FR"/>
        </w:rPr>
      </w:pPr>
      <w:r>
        <w:rPr>
          <w:lang w:eastAsia="fr-FR"/>
        </w:rPr>
        <w:t xml:space="preserve">Selon Jerold Katz et Jerry Fodor, la caractéristique sémantique de la langue n’atteint pas le niveau de théorisation de la caractéristique grammaticale de celle-ci. Sur une échelle grammaticale, les catégories morpho-syntaxiques sont figées par exemple ; il n’en existe pas une infinité. Sur une échelle sémantique en revanche, on peut considérer que le sens ainsi que la manière dont il est véhiculé n’a pas de limites. </w:t>
      </w:r>
      <w:r>
        <w:fldChar w:fldCharType="begin"/>
      </w:r>
      <w:r>
        <w:rPr/>
        <w:instrText>ADDIN CSL_CITATION {"citationItems":[{"id":"ITEM-1","itemData":{"DOI":"10.2307/411200","ISSN":"00978507","abstract":". This paperl does not attempt to present a semantic theory of a natural language, but rather to characterize the form of such a theory. A semantic theory of a natural language is part of a linguistic description of that language. Our problem, on the other hand, is part of the general theory of language, fully on a par with the problem of characterizing the structure of grammars of natural languages. A characterization of the abstract form of a semantic theory is given by a metatheory which answers such questions as these: What is the domain of a semantic theory? What are the descriptive and explanatory goals of a semantic theory? What mechanisms are employed in pursuit of these goals? What are the empirical and methodological constraints upon a semantic theory? The present paper approaches the problem of characterizing the form of semantic theories by describing the structure of a semantic theory of English. There can be little doubt but that the results achieved will apply directly to semantic theories of languages closely related to English. The question of their applicability to semantic theories of more distant languages will be left for sub- sequent investigations to explore. Nevertheless, the present investigation will provide results that can be applied to semantic theories of languages unrelated to English and suggestions about how to proceed with the construction of such theories. We may put our problem this way: What form should a semantic theory of a natural language take to accommodate in the most revealing way the facts about the semantic structure of that language supplied by descriptive research? This question is of primary importance at the present stage of the development of semantics because semantics suffers not from a dearth of facts about meanings and meaning relations in natural languages, but rather from the lack of an adequate theory to organize, systematize, and generalize these facts. Facts about the semantics of natural languages have been contributed in abundance by many diverse fields, including philosophy, linguistics, philology, and psy- chology. Indeed, a compendium of such facts is readily available in any good dictionary. But at present the superabundance of facts obscures a clear view of their interrelations, while such theories as have been proposed to account for the facts have, in general, been either too loosely formulated or too weak in explanatory and descriptive power to succeed.","author":[{"dropping-particle":"","family":"Katz","given":"Jerrold J.","non-dropping-particle":"","parse-names":false,"suffix":""},{"dropping-particle":"","family":"Fodor","given":"Jerry A.","non-dropping-particle":"","parse-names":false,"suffix":""}],"container-title":"Language","id":"ITEM-1","issue":"2","issued":{"date-parts":[["1963"]]},"page":"170","title":"The Structure of a Semantic Theory","type":"article-journal","volume":"39"},"uris":["http://www.mendeley.com/documents/?uuid=09dc7342-a826-41b5-a039-62f6e209cc66"]}],"mendeley":{"formattedCitation":"(Katz and Fodor 1963)","plainTextFormattedCitation":"(Katz and Fodor 1963)","previouslyFormattedCitation":"(Katz and Fodor 1963)"},"properties":{"noteIndex":0},"schema":"https://github.com/citation-style-language/schema/raw/master/csl-citation.json"}</w:instrText>
      </w:r>
      <w:r>
        <w:rPr/>
        <w:fldChar w:fldCharType="separate"/>
      </w:r>
      <w:bookmarkStart w:id="385" w:name="__Fieldmark__2106_1112266312"/>
      <w:r>
        <w:rPr/>
      </w:r>
      <w:r>
        <w:rPr>
          <w:lang w:val="en-US" w:eastAsia="fr-FR"/>
        </w:rPr>
        <w:t>(</w:t>
      </w:r>
      <w:bookmarkStart w:id="386" w:name="__Fieldmark__1871_2850990750"/>
      <w:r>
        <w:rPr>
          <w:lang w:val="en-US" w:eastAsia="fr-FR"/>
        </w:rPr>
        <w:t>K</w:t>
      </w:r>
      <w:bookmarkStart w:id="387" w:name="__Fieldmark__1646_282753565"/>
      <w:r>
        <w:rPr>
          <w:lang w:val="en-US" w:eastAsia="fr-FR"/>
        </w:rPr>
        <w:t>a</w:t>
      </w:r>
      <w:bookmarkStart w:id="388" w:name="__Fieldmark__1712_2426741205"/>
      <w:r>
        <w:rPr>
          <w:lang w:val="en-US" w:eastAsia="fr-FR"/>
        </w:rPr>
        <w:t>tz and Fodor 1963)</w:t>
      </w:r>
      <w:r>
        <w:rPr/>
      </w:r>
      <w:r>
        <w:rPr/>
        <w:fldChar w:fldCharType="end"/>
      </w:r>
      <w:bookmarkEnd w:id="385"/>
      <w:bookmarkEnd w:id="386"/>
      <w:bookmarkEnd w:id="387"/>
      <w:bookmarkEnd w:id="388"/>
      <w:r>
        <w:rPr>
          <w:lang w:val="en-US" w:eastAsia="fr-FR"/>
        </w:rPr>
        <w:t xml:space="preserve"> expliquent que “the striking fact about the use of language is the absence of repetition: almost every sentence uttered is uttered for the first time”. </w:t>
      </w:r>
      <w:r>
        <w:rPr>
          <w:lang w:eastAsia="fr-FR"/>
        </w:rPr>
        <w:t xml:space="preserve">En effet, il faut ici considérer le langage par sa fonction communicative : un locuteur utilise la langue pour faire passer un message, c’est-à-dire pour s’exprimer et communiquer. </w:t>
      </w:r>
      <w:r>
        <w:rPr>
          <w:lang w:val="en-US" w:eastAsia="fr-FR"/>
        </w:rPr>
        <w:t xml:space="preserve">C’est d’ailleurs les locuteurs d’une langue qui définissent la sémantique de cette dernière selon </w:t>
      </w:r>
      <w:r>
        <w:fldChar w:fldCharType="begin"/>
      </w:r>
      <w:r>
        <w:rPr/>
        <w:instrText>ADDIN CSL_CITATION {"citationItems":[{"id":"ITEM-1","itemData":{"author":[{"dropping-particle":"","family":"Harris","given":"Zellig","non-dropping-particle":"","parse-names":false,"suffix":""}],"id":"ITEM-1","issued":{"date-parts":[["1968"]]},"title":"Mathematical Structures in Language","type":"article-journal"},"uris":["http://www.mendeley.com/documents/?uuid=74f396fe-717d-45a4-a766-6391c4b53d12"]}],"mendeley":{"formattedCitation":"(Harris 1968)","plainTextFormattedCitation":"(Harris 1968)","previouslyFormattedCitation":"(Harris 1968)"},"properties":{"noteIndex":0},"schema":"https://github.com/citation-style-language/schema/raw/master/csl-citation.json"}</w:instrText>
      </w:r>
      <w:r>
        <w:rPr/>
        <w:fldChar w:fldCharType="separate"/>
      </w:r>
      <w:bookmarkStart w:id="389" w:name="__Fieldmark__2123_1112266312"/>
      <w:r>
        <w:rPr/>
      </w:r>
      <w:r>
        <w:rPr>
          <w:lang w:val="en-US" w:eastAsia="fr-FR"/>
        </w:rPr>
        <w:t>(</w:t>
      </w:r>
      <w:bookmarkStart w:id="390" w:name="__Fieldmark__1884_2850990750"/>
      <w:r>
        <w:rPr>
          <w:lang w:val="en-US" w:eastAsia="fr-FR"/>
        </w:rPr>
        <w:t>H</w:t>
      </w:r>
      <w:bookmarkStart w:id="391" w:name="__Fieldmark__1655_282753565"/>
      <w:r>
        <w:rPr>
          <w:lang w:val="en-US" w:eastAsia="fr-FR"/>
        </w:rPr>
        <w:t>a</w:t>
      </w:r>
      <w:bookmarkStart w:id="392" w:name="__Fieldmark__1742_2426741205"/>
      <w:r>
        <w:rPr>
          <w:lang w:val="en-US" w:eastAsia="fr-FR"/>
        </w:rPr>
        <w:t>rris 1968)</w:t>
      </w:r>
      <w:r>
        <w:rPr/>
      </w:r>
      <w:r>
        <w:rPr/>
        <w:fldChar w:fldCharType="end"/>
      </w:r>
      <w:bookmarkEnd w:id="389"/>
      <w:bookmarkEnd w:id="390"/>
      <w:bookmarkEnd w:id="391"/>
      <w:bookmarkEnd w:id="392"/>
      <w:r>
        <w:rPr>
          <w:lang w:val="en-US" w:eastAsia="fr-FR"/>
        </w:rPr>
        <w:t xml:space="preserve"> : “to say that a property P of expressions is semantic is just to say that competent speakers decide whether an expression has P or not based on the meaning of P”. </w:t>
      </w:r>
      <w:r>
        <w:rPr>
          <w:lang w:eastAsia="fr-FR"/>
        </w:rPr>
        <w:t>Cette assertion remet cependant en perspective la nécessité syntaxique d’une langue, dont nous reparlerons plus tard.</w:t>
      </w:r>
    </w:p>
    <w:p>
      <w:pPr>
        <w:pStyle w:val="Normal"/>
        <w:rPr>
          <w:lang w:eastAsia="fr-FR"/>
        </w:rPr>
      </w:pPr>
      <w:r>
        <w:fldChar w:fldCharType="begin"/>
      </w:r>
      <w:r>
        <w:rPr/>
        <w:instrText>ADDIN CSL_CITATION {"citationItems":[{"id":"ITEM-1","itemData":{"DOI":"10.2307/411200","ISSN":"00978507","abstract":". This paperl does not attempt to present a semantic theory of a natural language, but rather to characterize the form of such a theory. A semantic theory of a natural language is part of a linguistic description of that language. Our problem, on the other hand, is part of the general theory of language, fully on a par with the problem of characterizing the structure of grammars of natural languages. A characterization of the abstract form of a semantic theory is given by a metatheory which answers such questions as these: What is the domain of a semantic theory? What are the descriptive and explanatory goals of a semantic theory? What mechanisms are employed in pursuit of these goals? What are the empirical and methodological constraints upon a semantic theory? The present paper approaches the problem of characterizing the form of semantic theories by describing the structure of a semantic theory of English. There can be little doubt but that the results achieved will apply directly to semantic theories of languages closely related to English. The question of their applicability to semantic theories of more distant languages will be left for sub- sequent investigations to explore. Nevertheless, the present investigation will provide results that can be applied to semantic theories of languages unrelated to English and suggestions about how to proceed with the construction of such theories. We may put our problem this way: What form should a semantic theory of a natural language take to accommodate in the most revealing way the facts about the semantic structure of that language supplied by descriptive research? This question is of primary importance at the present stage of the development of semantics because semantics suffers not from a dearth of facts about meanings and meaning relations in natural languages, but rather from the lack of an adequate theory to organize, systematize, and generalize these facts. Facts about the semantics of natural languages have been contributed in abundance by many diverse fields, including philosophy, linguistics, philology, and psy- chology. Indeed, a compendium of such facts is readily available in any good dictionary. But at present the superabundance of facts obscures a clear view of their interrelations, while such theories as have been proposed to account for the facts have, in general, been either too loosely formulated or too weak in explanatory and descriptive power to succeed.","author":[{"dropping-particle":"","family":"Katz","given":"Jerrold J.","non-dropping-particle":"","parse-names":false,"suffix":""},{"dropping-particle":"","family":"Fodor","given":"Jerry A.","non-dropping-particle":"","parse-names":false,"suffix":""}],"container-title":"Language","id":"ITEM-1","issue":"2","issued":{"date-parts":[["1963"]]},"page":"170","title":"The Structure of a Semantic Theory","type":"article-journal","volume":"39"},"uris":["http://www.mendeley.com/documents/?uuid=09dc7342-a826-41b5-a039-62f6e209cc66"]}],"mendeley":{"formattedCitation":"(Katz and Fodor 1963)","plainTextFormattedCitation":"(Katz and Fodor 1963)","previouslyFormattedCitation":"(Katz and Fodor 1963)"},"properties":{"noteIndex":0},"schema":"https://github.com/citation-style-language/schema/raw/master/csl-citation.json"}</w:instrText>
      </w:r>
      <w:r>
        <w:rPr/>
        <w:fldChar w:fldCharType="separate"/>
      </w:r>
      <w:bookmarkStart w:id="393" w:name="__Fieldmark__2139_1112266312"/>
      <w:r>
        <w:rPr/>
      </w:r>
      <w:r>
        <w:rPr>
          <w:lang w:val="en-US" w:eastAsia="fr-FR"/>
        </w:rPr>
        <w:t>(</w:t>
      </w:r>
      <w:bookmarkStart w:id="394" w:name="__Fieldmark__1896_2850990750"/>
      <w:r>
        <w:rPr>
          <w:lang w:val="en-US" w:eastAsia="fr-FR"/>
        </w:rPr>
        <w:t>K</w:t>
      </w:r>
      <w:bookmarkStart w:id="395" w:name="__Fieldmark__1663_282753565"/>
      <w:r>
        <w:rPr>
          <w:lang w:val="en-US" w:eastAsia="fr-FR"/>
        </w:rPr>
        <w:t>a</w:t>
      </w:r>
      <w:bookmarkStart w:id="396" w:name="__Fieldmark__1754_2426741205"/>
      <w:r>
        <w:rPr>
          <w:lang w:val="en-US" w:eastAsia="fr-FR"/>
        </w:rPr>
        <w:t>tz and Fodor 1963)</w:t>
      </w:r>
      <w:r>
        <w:rPr/>
      </w:r>
      <w:r>
        <w:rPr/>
        <w:fldChar w:fldCharType="end"/>
      </w:r>
      <w:bookmarkEnd w:id="393"/>
      <w:bookmarkEnd w:id="394"/>
      <w:bookmarkEnd w:id="395"/>
      <w:bookmarkEnd w:id="396"/>
      <w:r>
        <w:rPr>
          <w:lang w:val="en-US" w:eastAsia="fr-FR"/>
        </w:rPr>
        <w:t xml:space="preserve"> énoncent également le principe de compositionnalité sémantique de la langue : “since the set of sentences is infinite and each sentence is a different concatenation of morphemes, the fact that a speaker can understand any sentence must mean that the way he understands sentences which he has never previously encountered is compositional”. Ce principe a été mis en lumière par le philosophe allemand Friedrich Ludwig Gottlob Frege, qui l’énonce dans </w:t>
      </w:r>
      <w:r>
        <w:fldChar w:fldCharType="begin"/>
      </w:r>
      <w:r>
        <w:rPr/>
        <w:instrText>ADDIN CSL_CITATION {"citationItems":[{"id":"ITEM-1","itemData":{"author":[{"dropping-particle":"","family":"Frege","given":"Gottlob","non-dropping-particle":"","parse-names":false,"suffix":""}],"editor":[{"dropping-particle":"","family":"2nd","given":"","non-dropping-particle":"","parse-names":false,"suffix":""}],"id":"ITEM-1","issued":{"date-parts":[["1953"]]},"publisher":"Harper Torchbooks","title":"The Foundations of Arithmetic: A Logico-Mathematical Enquiry into the Concept of Number","type":"book"},"uris":["http://www.mendeley.com/documents/?uuid=42a87a86-6fde-4415-a7f5-f2075ab9b17e"]}],"mendeley":{"formattedCitation":"(Frege 1953)","plainTextFormattedCitation":"(Frege 1953)","previouslyFormattedCitation":"(Frege 1953)"},"properties":{"noteIndex":0},"schema":"https://github.com/citation-style-language/schema/raw/master/csl-citation.json"}</w:instrText>
      </w:r>
      <w:r>
        <w:rPr/>
        <w:fldChar w:fldCharType="separate"/>
      </w:r>
      <w:bookmarkStart w:id="397" w:name="__Fieldmark__2154_1112266312"/>
      <w:r>
        <w:rPr/>
      </w:r>
      <w:r>
        <w:rPr>
          <w:lang w:val="en-US" w:eastAsia="fr-FR"/>
        </w:rPr>
        <w:t>(</w:t>
      </w:r>
      <w:bookmarkStart w:id="398" w:name="__Fieldmark__1907_2850990750"/>
      <w:r>
        <w:rPr>
          <w:lang w:val="en-US" w:eastAsia="fr-FR"/>
        </w:rPr>
        <w:t>F</w:t>
      </w:r>
      <w:bookmarkStart w:id="399" w:name="__Fieldmark__1670_282753565"/>
      <w:r>
        <w:rPr>
          <w:lang w:val="en-US" w:eastAsia="fr-FR"/>
        </w:rPr>
        <w:t>r</w:t>
      </w:r>
      <w:bookmarkStart w:id="400" w:name="__Fieldmark__1792_2426741205"/>
      <w:r>
        <w:rPr>
          <w:lang w:val="en-US" w:eastAsia="fr-FR"/>
        </w:rPr>
        <w:t>ege 1953)</w:t>
      </w:r>
      <w:r>
        <w:rPr/>
      </w:r>
      <w:r>
        <w:rPr/>
        <w:fldChar w:fldCharType="end"/>
      </w:r>
      <w:bookmarkEnd w:id="397"/>
      <w:bookmarkEnd w:id="398"/>
      <w:bookmarkEnd w:id="399"/>
      <w:bookmarkEnd w:id="400"/>
      <w:r>
        <w:rPr>
          <w:lang w:val="en-US" w:eastAsia="fr-FR"/>
        </w:rPr>
        <w:t xml:space="preserve"> de la manière suivante : “never ask for the meaning of a word in isolation, but only in the context of a proposition”. </w:t>
      </w:r>
      <w:r>
        <w:rPr>
          <w:lang w:eastAsia="fr-FR"/>
        </w:rPr>
        <w:t xml:space="preserve">En d’autres termes, le sens d’un mot doit être considéré uniquement en contexte ; c’est également l’un des principes fondamentaux de la théorie distributionnaliste, que nous abordons plus bas. </w:t>
      </w:r>
    </w:p>
    <w:p>
      <w:pPr>
        <w:pStyle w:val="Titre2"/>
        <w:numPr>
          <w:ilvl w:val="0"/>
          <w:numId w:val="3"/>
        </w:numPr>
        <w:rPr>
          <w:lang w:eastAsia="fr-FR"/>
        </w:rPr>
      </w:pPr>
      <w:bookmarkStart w:id="401" w:name="_Toc5816029"/>
      <w:r>
        <w:rPr>
          <w:lang w:eastAsia="fr-FR"/>
        </w:rPr>
        <w:t>Les limites de la syntaxe</w:t>
      </w:r>
      <w:bookmarkEnd w:id="401"/>
      <w:r>
        <w:rPr>
          <w:lang w:eastAsia="fr-FR"/>
        </w:rPr>
        <w:t xml:space="preserve"> </w:t>
      </w:r>
    </w:p>
    <w:p>
      <w:pPr>
        <w:pStyle w:val="Normal"/>
        <w:rPr>
          <w:lang w:eastAsia="fr-FR"/>
        </w:rPr>
      </w:pPr>
      <w:r>
        <w:rPr>
          <w:lang w:eastAsia="fr-FR"/>
        </w:rPr>
        <w:t xml:space="preserve">Pour beaucoup de linguistes, la langue naturelle se divise en deux grandes parties : la syntaxe et la sémantique. On peut définir la syntaxe comme étant l’ensemble de règles qui régissent une langue. </w:t>
      </w:r>
      <w:r>
        <w:rPr>
          <w:lang w:val="en-US" w:eastAsia="fr-FR"/>
        </w:rPr>
        <w:t xml:space="preserve">Pour Chomsky notamment, syntaxe et sémantique sont des concepts opposés, bien qu’il revienne sur cette assertion dans </w:t>
      </w:r>
      <w:r>
        <w:fldChar w:fldCharType="begin"/>
      </w:r>
      <w:r>
        <w:rPr/>
        <w:instrText>ADDIN CSL_CITATION {"citationItems":[{"id":"ITEM-1","itemData":{"author":[{"dropping-particle":"","family":"Chomsky","given":"Noah","non-dropping-particle":"","parse-names":false,"suffix":""}],"edition":"2nd","editor":[{"dropping-particle":"","family":"Mouton","given":"De Gruyter","non-dropping-particle":"","parse-names":false,"suffix":""}],"id":"ITEM-1","issued":{"date-parts":[["2002"]]},"title":"Syntactic Structures","type":"book"},"uris":["http://www.mendeley.com/documents/?uuid=58f9e0d4-4b79-4c14-847b-aa4836937f05"]}],"mendeley":{"formattedCitation":"(Chomsky 2002)","plainTextFormattedCitation":"(Chomsky 2002)"},"properties":{"noteIndex":0},"schema":"https://github.com/citation-style-language/schema/raw/master/csl-citation.json"}</w:instrText>
      </w:r>
      <w:r>
        <w:rPr/>
        <w:fldChar w:fldCharType="separate"/>
      </w:r>
      <w:bookmarkStart w:id="402" w:name="__Fieldmark__2176_1112266312"/>
      <w:r>
        <w:rPr/>
      </w:r>
      <w:r>
        <w:rPr>
          <w:lang w:val="en-US" w:eastAsia="fr-FR"/>
        </w:rPr>
        <w:t>(</w:t>
      </w:r>
      <w:bookmarkStart w:id="403" w:name="__Fieldmark__1925_2850990750"/>
      <w:r>
        <w:rPr>
          <w:lang w:val="en-US" w:eastAsia="fr-FR"/>
        </w:rPr>
        <w:t>C</w:t>
      </w:r>
      <w:bookmarkStart w:id="404" w:name="__Fieldmark__1684_282753565"/>
      <w:r>
        <w:rPr>
          <w:lang w:val="en-US" w:eastAsia="fr-FR"/>
        </w:rPr>
        <w:t>h</w:t>
      </w:r>
      <w:bookmarkStart w:id="405" w:name="__Fieldmark__1828_2426741205"/>
      <w:r>
        <w:rPr>
          <w:lang w:val="en-US" w:eastAsia="fr-FR"/>
        </w:rPr>
        <w:t>omsky 2002)</w:t>
      </w:r>
      <w:r>
        <w:rPr/>
      </w:r>
      <w:r>
        <w:rPr/>
        <w:fldChar w:fldCharType="end"/>
      </w:r>
      <w:bookmarkEnd w:id="402"/>
      <w:bookmarkEnd w:id="403"/>
      <w:bookmarkEnd w:id="404"/>
      <w:bookmarkEnd w:id="405"/>
      <w:r>
        <w:rPr>
          <w:lang w:val="en-US" w:eastAsia="fr-FR"/>
        </w:rPr>
        <w:t xml:space="preserve"> : “there is no aspect of linguistic study more subject to confusion and more in need of clear and careful formulation than that which deals with the points of connection between syntax and semantics”. Pour </w:t>
      </w:r>
      <w:r>
        <w:fldChar w:fldCharType="begin"/>
      </w:r>
      <w:r>
        <w:rPr/>
        <w:instrText>ADDIN CSL_CITATION {"citationItems":[{"id":"ITEM-1","itemData":{"DOI":"10.2307/411200","ISSN":"00978507","abstract":". This paperl does not attempt to present a semantic theory of a natural language, but rather to characterize the form of such a theory. A semantic theory of a natural language is part of a linguistic description of that language. Our problem, on the other hand, is part of the general theory of language, fully on a par with the problem of characterizing the structure of grammars of natural languages. A characterization of the abstract form of a semantic theory is given by a metatheory which answers such questions as these: What is the domain of a semantic theory? What are the descriptive and explanatory goals of a semantic theory? What mechanisms are employed in pursuit of these goals? What are the empirical and methodological constraints upon a semantic theory? The present paper approaches the problem of characterizing the form of semantic theories by describing the structure of a semantic theory of English. There can be little doubt but that the results achieved will apply directly to semantic theories of languages closely related to English. The question of their applicability to semantic theories of more distant languages will be left for sub- sequent investigations to explore. Nevertheless, the present investigation will provide results that can be applied to semantic theories of languages unrelated to English and suggestions about how to proceed with the construction of such theories. We may put our problem this way: What form should a semantic theory of a natural language take to accommodate in the most revealing way the facts about the semantic structure of that language supplied by descriptive research? This question is of primary importance at the present stage of the development of semantics because semantics suffers not from a dearth of facts about meanings and meaning relations in natural languages, but rather from the lack of an adequate theory to organize, systematize, and generalize these facts. Facts about the semantics of natural languages have been contributed in abundance by many diverse fields, including philosophy, linguistics, philology, and psy- chology. Indeed, a compendium of such facts is readily available in any good dictionary. But at present the superabundance of facts obscures a clear view of their interrelations, while such theories as have been proposed to account for the facts have, in general, been either too loosely formulated or too weak in explanatory and descriptive power to succeed.","author":[{"dropping-particle":"","family":"Katz","given":"Jerrold J.","non-dropping-particle":"","parse-names":false,"suffix":""},{"dropping-particle":"","family":"Fodor","given":"Jerry A.","non-dropping-particle":"","parse-names":false,"suffix":""}],"container-title":"Language","id":"ITEM-1","issue":"2","issued":{"date-parts":[["1963"]]},"page":"170","title":"The Structure of a Semantic Theory","type":"article-journal","volume":"39"},"uris":["http://www.mendeley.com/documents/?uuid=09dc7342-a826-41b5-a039-62f6e209cc66"]}],"mendeley":{"formattedCitation":"(Katz and Fodor 1963)","plainTextFormattedCitation":"(Katz and Fodor 1963)","previouslyFormattedCitation":"(Katz and Fodor 1963)"},"properties":{"noteIndex":0},"schema":"https://github.com/citation-style-language/schema/raw/master/csl-citation.json"}</w:instrText>
      </w:r>
      <w:r>
        <w:rPr/>
        <w:fldChar w:fldCharType="separate"/>
      </w:r>
      <w:bookmarkStart w:id="406" w:name="__Fieldmark__2191_1112266312"/>
      <w:r>
        <w:rPr/>
      </w:r>
      <w:r>
        <w:rPr>
          <w:lang w:eastAsia="fr-FR"/>
        </w:rPr>
        <w:t>(</w:t>
      </w:r>
      <w:bookmarkStart w:id="407" w:name="__Fieldmark__1936_2850990750"/>
      <w:r>
        <w:rPr>
          <w:lang w:eastAsia="fr-FR"/>
        </w:rPr>
        <w:t>K</w:t>
      </w:r>
      <w:bookmarkStart w:id="408" w:name="__Fieldmark__1691_282753565"/>
      <w:r>
        <w:rPr>
          <w:lang w:eastAsia="fr-FR"/>
        </w:rPr>
        <w:t>a</w:t>
      </w:r>
      <w:bookmarkStart w:id="409" w:name="__Fieldmark__1836_2426741205"/>
      <w:r>
        <w:rPr>
          <w:lang w:eastAsia="fr-FR"/>
        </w:rPr>
        <w:t>tz and Fodor 1963)</w:t>
      </w:r>
      <w:r>
        <w:rPr/>
      </w:r>
      <w:r>
        <w:rPr/>
        <w:fldChar w:fldCharType="end"/>
      </w:r>
      <w:bookmarkEnd w:id="406"/>
      <w:bookmarkEnd w:id="407"/>
      <w:bookmarkEnd w:id="408"/>
      <w:bookmarkEnd w:id="409"/>
      <w:r>
        <w:rPr>
          <w:lang w:eastAsia="fr-FR"/>
        </w:rPr>
        <w:t>, l’utilisation de grammaire à des fins descriptives en ce qui concerne la langue naturelle est limitée.</w:t>
      </w:r>
    </w:p>
    <w:p>
      <w:pPr>
        <w:pStyle w:val="Normal"/>
        <w:ind w:left="709" w:right="707" w:hanging="0"/>
        <w:rPr>
          <w:rFonts w:ascii="Linux Libertine G" w:hAnsi="Linux Libertine G" w:cs="Linux Libertine G"/>
          <w:lang w:val="en-US" w:eastAsia="fr-FR"/>
        </w:rPr>
      </w:pPr>
      <w:r>
        <w:rPr>
          <w:lang w:eastAsia="fr-FR"/>
        </w:rPr>
        <w:t xml:space="preserve"> </w:t>
      </w:r>
      <w:r>
        <w:rPr>
          <w:lang w:val="en-US" w:eastAsia="fr-FR"/>
        </w:rPr>
        <w:t xml:space="preserve">First, a grammar cannot account for the fact that some sentences which differ ONLY morphemically are interpreted as different in meaning (e.g. </w:t>
      </w:r>
      <w:r>
        <w:rPr>
          <w:i/>
          <w:lang w:val="en-US" w:eastAsia="fr-FR"/>
        </w:rPr>
        <w:t>The tiger bit me</w:t>
      </w:r>
      <w:r>
        <w:rPr>
          <w:lang w:val="en-US" w:eastAsia="fr-FR"/>
        </w:rPr>
        <w:t xml:space="preserve"> and </w:t>
      </w:r>
      <w:r>
        <w:rPr>
          <w:i/>
          <w:lang w:val="en-US" w:eastAsia="fr-FR"/>
        </w:rPr>
        <w:t>The mouse bit me</w:t>
      </w:r>
      <w:r>
        <w:rPr>
          <w:lang w:val="en-US" w:eastAsia="fr-FR"/>
        </w:rPr>
        <w:t xml:space="preserve">) while other sentences which differ only morphemically are interpreted as identical in meaning (e.g. The oculist examined me and The eye doctor examined me). Second, a grammar cannot account for the fact that some sentences of radically different syntactic structure are synonymous (e.g. </w:t>
      </w:r>
      <w:r>
        <w:rPr>
          <w:i/>
          <w:lang w:val="en-US" w:eastAsia="fr-FR"/>
        </w:rPr>
        <w:t>Two chairs are in the room</w:t>
      </w:r>
      <w:r>
        <w:rPr>
          <w:lang w:val="en-US" w:eastAsia="fr-FR"/>
        </w:rPr>
        <w:t xml:space="preserve"> and </w:t>
      </w:r>
      <w:r>
        <w:rPr>
          <w:i/>
          <w:lang w:val="en-US" w:eastAsia="fr-FR"/>
        </w:rPr>
        <w:t>There are at least two things in. the room and each is a chair</w:t>
      </w:r>
      <w:r>
        <w:rPr>
          <w:lang w:val="en-US" w:eastAsia="fr-FR"/>
        </w:rPr>
        <w:t>) while other syntactically different sentences are not. In each case, the interpretation of the sentences is determined in part by the meanings of their morphemes and by semantic relations among the morphemes.</w:t>
      </w:r>
    </w:p>
    <w:p>
      <w:pPr>
        <w:pStyle w:val="Normal"/>
        <w:rPr/>
      </w:pPr>
      <w:r>
        <w:rPr>
          <w:lang w:eastAsia="fr-FR"/>
        </w:rPr>
        <w:t xml:space="preserve">Ce passage est particulièrement intéressant puisque nous pouvons directement le mettre en lien avec notre problématique. Nous avons, dans notre corpus, beaucoup de structures </w:t>
      </w:r>
      <w:ins w:id="221" w:author="Auteur inconnu" w:date="2019-04-16T10:06:45Z">
        <w:r>
          <w:rPr>
            <w:lang w:eastAsia="fr-FR"/>
          </w:rPr>
          <w:t xml:space="preserve">qui </w:t>
        </w:r>
      </w:ins>
      <w:r>
        <w:rPr>
          <w:lang w:eastAsia="fr-FR"/>
        </w:rPr>
        <w:t xml:space="preserve">diffèrent uniquement à l’échelle d’un seul morphème </w:t>
      </w:r>
      <w:ins w:id="222" w:author="Auteur inconnu" w:date="2019-04-16T10:07:46Z">
        <w:r>
          <w:rPr>
            <w:lang w:eastAsia="fr-FR"/>
          </w:rPr>
          <w:t xml:space="preserve">et </w:t>
        </w:r>
      </w:ins>
      <w:r>
        <w:rPr>
          <w:lang w:eastAsia="fr-FR"/>
        </w:rPr>
        <w:t xml:space="preserve">dont le sens </w:t>
      </w:r>
      <w:del w:id="223" w:author="Auteur inconnu" w:date="2019-04-16T10:07:36Z">
        <w:r>
          <w:rPr>
            <w:lang w:eastAsia="fr-FR"/>
          </w:rPr>
          <w:delText>change drastiquement</w:delText>
        </w:r>
      </w:del>
      <w:ins w:id="224" w:author="Auteur inconnu" w:date="2019-04-16T10:07:36Z">
        <w:r>
          <w:rPr>
            <w:lang w:eastAsia="fr-FR"/>
          </w:rPr>
          <w:t>est radicalement différent</w:t>
        </w:r>
      </w:ins>
      <w:r>
        <w:rPr>
          <w:lang w:eastAsia="fr-FR"/>
        </w:rPr>
        <w:t xml:space="preserve"> (par exemple, « je suis enceinte » et « je suis diabétique »)</w:t>
      </w:r>
      <w:ins w:id="225" w:author="Auteur inconnu" w:date="2019-04-16T10:07:49Z">
        <w:r>
          <w:rPr>
            <w:lang w:eastAsia="fr-FR"/>
          </w:rPr>
          <w:t>.</w:t>
        </w:r>
      </w:ins>
      <w:r>
        <w:rPr>
          <w:lang w:eastAsia="fr-FR"/>
        </w:rPr>
        <w:t xml:space="preserve"> </w:t>
      </w:r>
      <w:del w:id="226" w:author="Auteur inconnu" w:date="2019-04-16T10:07:52Z">
        <w:r>
          <w:rPr>
            <w:lang w:eastAsia="fr-FR"/>
          </w:rPr>
          <w:delText>ou à</w:delText>
        </w:r>
      </w:del>
      <w:ins w:id="227" w:author="Auteur inconnu" w:date="2019-04-16T10:07:52Z">
        <w:r>
          <w:rPr>
            <w:lang w:eastAsia="fr-FR"/>
          </w:rPr>
          <w:t>A</w:t>
        </w:r>
      </w:ins>
      <w:r>
        <w:rPr>
          <w:lang w:eastAsia="fr-FR"/>
        </w:rPr>
        <w:t xml:space="preserve"> l’inverse </w:t>
      </w:r>
      <w:del w:id="228" w:author="Auteur inconnu" w:date="2019-04-16T10:08:21Z">
        <w:r>
          <w:rPr>
            <w:lang w:eastAsia="fr-FR"/>
          </w:rPr>
          <w:delText>qui</w:delText>
        </w:r>
      </w:del>
      <w:ins w:id="229" w:author="Auteur inconnu" w:date="2019-04-16T10:08:21Z">
        <w:r>
          <w:rPr>
            <w:lang w:eastAsia="fr-FR"/>
          </w:rPr>
          <w:t>des structures peuvent être</w:t>
        </w:r>
      </w:ins>
      <w:r>
        <w:rPr>
          <w:lang w:eastAsia="fr-FR"/>
        </w:rPr>
        <w:t xml:space="preserve"> </w:t>
      </w:r>
      <w:del w:id="230" w:author="Auteur inconnu" w:date="2019-04-16T10:08:53Z">
        <w:r>
          <w:rPr>
            <w:lang w:eastAsia="fr-FR"/>
          </w:rPr>
          <w:delText xml:space="preserve">sont </w:delText>
        </w:r>
      </w:del>
      <w:r>
        <w:rPr>
          <w:lang w:eastAsia="fr-FR"/>
        </w:rPr>
        <w:t>parfaitement synonyme</w:t>
      </w:r>
      <w:ins w:id="231" w:author="Auteur inconnu" w:date="2019-04-16T10:08:56Z">
        <w:r>
          <w:rPr>
            <w:lang w:eastAsia="fr-FR"/>
          </w:rPr>
          <w:t>s</w:t>
        </w:r>
      </w:ins>
      <w:r>
        <w:rPr>
          <w:lang w:eastAsia="fr-FR"/>
        </w:rPr>
        <w:t xml:space="preserve"> (« puis-je donner si je suis homosexuel » et « puis-je donner si je suis gay »). Nous avons aussi des phrases similaires sur le plan sémantique dont la structure syntaxique est totalement différente (« Je viens de me faire tatouer. Puis-je faire un don » et « Puis-je donner après avoir fait un tatouage ou un piercing »). Ainsi, nous n’accorderons que peu d’importance à la structure syntaxique des phrases. L’hypothèse d’un </w:t>
      </w:r>
      <w:r>
        <w:rPr>
          <w:i/>
          <w:lang w:eastAsia="fr-FR"/>
        </w:rPr>
        <w:t xml:space="preserve">pattern-matching </w:t>
      </w:r>
      <w:r>
        <w:rPr>
          <w:lang w:eastAsia="fr-FR"/>
        </w:rPr>
        <w:t>syntaxique est exclu, puisqu’en reprenant l’un des exemples cités ci-dessus, nous obtenons le même schéma syntaxique, bien que le sens soit  discordant.</w:t>
      </w:r>
    </w:p>
    <w:p>
      <w:pPr>
        <w:pStyle w:val="Normal"/>
        <w:pBdr>
          <w:top w:val="single" w:sz="4" w:space="1" w:color="000000"/>
          <w:bottom w:val="single" w:sz="4" w:space="1" w:color="000000"/>
        </w:pBdr>
        <w:spacing w:before="120" w:after="160"/>
        <w:ind w:left="284" w:right="707" w:firstLine="425"/>
        <w:rPr>
          <w:lang w:eastAsia="fr-FR"/>
        </w:rPr>
      </w:pPr>
      <w:r>
        <w:rPr>
          <w:lang w:eastAsia="fr-FR"/>
        </w:rPr>
        <w:t>je</w:t>
        <w:tab/>
        <w:tab/>
        <w:t>PRO:PER</w:t>
        <w:tab/>
        <w:tab/>
        <w:tab/>
        <w:t>je</w:t>
        <w:tab/>
        <w:tab/>
        <w:t>PRO:PER</w:t>
      </w:r>
    </w:p>
    <w:p>
      <w:pPr>
        <w:pStyle w:val="Normal"/>
        <w:pBdr>
          <w:top w:val="single" w:sz="4" w:space="1" w:color="000000"/>
          <w:bottom w:val="single" w:sz="4" w:space="1" w:color="000000"/>
        </w:pBdr>
        <w:ind w:left="284" w:right="707" w:firstLine="425"/>
        <w:rPr>
          <w:lang w:eastAsia="fr-FR"/>
        </w:rPr>
      </w:pPr>
      <w:r>
        <w:rPr>
          <w:lang w:eastAsia="fr-FR"/>
        </w:rPr>
        <w:t>suis</w:t>
        <w:tab/>
        <w:tab/>
        <w:t>VER:pres</w:t>
        <w:tab/>
        <w:tab/>
        <w:tab/>
        <w:t>suis</w:t>
        <w:tab/>
        <w:tab/>
        <w:t>VER:pres</w:t>
      </w:r>
    </w:p>
    <w:p>
      <w:pPr>
        <w:pStyle w:val="Normal"/>
        <w:pBdr>
          <w:top w:val="single" w:sz="4" w:space="1" w:color="000000"/>
          <w:bottom w:val="single" w:sz="4" w:space="1" w:color="000000"/>
        </w:pBdr>
        <w:ind w:left="284" w:right="707" w:firstLine="425"/>
        <w:rPr>
          <w:lang w:eastAsia="fr-FR"/>
        </w:rPr>
      </w:pPr>
      <w:r>
        <w:rPr>
          <w:lang w:eastAsia="fr-FR"/>
        </w:rPr>
        <w:t>enceinte</w:t>
        <w:tab/>
        <w:t>ADJ</w:t>
        <w:tab/>
        <w:tab/>
        <w:tab/>
        <w:tab/>
        <w:t>diabétique</w:t>
        <w:tab/>
        <w:t>ADJ</w:t>
      </w:r>
    </w:p>
    <w:p>
      <w:pPr>
        <w:pStyle w:val="Normal"/>
        <w:rPr>
          <w:lang w:eastAsia="fr-FR"/>
        </w:rPr>
      </w:pPr>
      <w:r>
        <w:rPr>
          <w:lang w:eastAsia="fr-FR"/>
        </w:rPr>
      </w:r>
    </w:p>
    <w:p>
      <w:pPr>
        <w:pStyle w:val="Titre2"/>
        <w:numPr>
          <w:ilvl w:val="0"/>
          <w:numId w:val="3"/>
        </w:numPr>
        <w:rPr>
          <w:rFonts w:ascii="Linux Libertine G" w:hAnsi="Linux Libertine G" w:cs="Linux Libertine G"/>
          <w:lang w:eastAsia="fr-FR"/>
        </w:rPr>
      </w:pPr>
      <w:bookmarkStart w:id="410" w:name="_Toc5816030"/>
      <w:r>
        <w:rPr>
          <w:rFonts w:cs="Linux Libertine G" w:ascii="Linux Libertine G" w:hAnsi="Linux Libertine G"/>
          <w:lang w:eastAsia="fr-FR"/>
        </w:rPr>
        <w:t>La paraphrase et la Théorie Sens-Texte</w:t>
      </w:r>
      <w:bookmarkEnd w:id="410"/>
    </w:p>
    <w:p>
      <w:pPr>
        <w:pStyle w:val="Titre4"/>
        <w:numPr>
          <w:ilvl w:val="0"/>
          <w:numId w:val="5"/>
        </w:numPr>
        <w:ind w:left="714" w:hanging="357"/>
        <w:rPr>
          <w:lang w:eastAsia="fr-FR"/>
        </w:rPr>
      </w:pPr>
      <w:bookmarkStart w:id="411" w:name="_Toc5816031"/>
      <w:r>
        <w:rPr>
          <w:lang w:eastAsia="fr-FR"/>
        </w:rPr>
        <w:t>Fondements de la Théorie Sens-Texte</w:t>
      </w:r>
      <w:bookmarkEnd w:id="411"/>
    </w:p>
    <w:p>
      <w:pPr>
        <w:pStyle w:val="Normal"/>
        <w:ind w:left="851" w:right="850" w:hanging="0"/>
        <w:rPr>
          <w:lang w:eastAsia="fr-FR"/>
        </w:rPr>
      </w:pPr>
      <w:r>
        <w:rPr>
          <w:lang w:eastAsia="fr-FR"/>
        </w:rPr>
        <w:t>“</w:t>
      </w:r>
      <w:r>
        <w:rPr>
          <w:lang w:eastAsia="fr-FR"/>
        </w:rPr>
        <w:t xml:space="preserve">Sans paraphrase, la linguistique serait appauvrie au point où l’on pourrait se demander s’il vaut la peine d’être linguiste !” </w:t>
      </w:r>
    </w:p>
    <w:p>
      <w:pPr>
        <w:pStyle w:val="Normal"/>
        <w:ind w:right="850" w:hanging="0"/>
        <w:jc w:val="right"/>
        <w:rPr>
          <w:rFonts w:ascii="Linux Libertine G" w:hAnsi="Linux Libertine G" w:cs="Linux Libertine G"/>
          <w:lang w:eastAsia="fr-FR"/>
        </w:rPr>
      </w:pPr>
      <w:r>
        <w:fldChar w:fldCharType="begin"/>
      </w:r>
      <w:r>
        <w:rPr/>
        <w:instrText>ADDIN CSL_CITATION {"citationItems":[{"id":"ITEM-1","itemData":{"author":[{"dropping-particle":"","family":"Mel’čuk","given":"Igor A","non-dropping-particle":"","parse-names":false,"suffix":""}],"container-title":"Dictionnaire explicatif et combinatoire du français …","id":"ITEM-1","issued":{"date-parts":[["1992"]]},"title":"Paraphrase et lexique: la théorie Sens-Texte et le Dictionnaire explicatif et combinatoire","type":"article-journal"},"uris":["http://www.mendeley.com/documents/?uuid=c4b63303-6feb-4ce1-852b-58608a09579a"]}],"mendeley":{"formattedCitation":"(Mel’čuk 1992)","plainTextFormattedCitation":"(Mel’čuk 1992)","previouslyFormattedCitation":"(Mel’čuk 1992)"},"properties":{"noteIndex":0},"schema":"https://github.com/citation-style-language/schema/raw/master/csl-citation.json"}</w:instrText>
      </w:r>
      <w:r>
        <w:rPr/>
        <w:fldChar w:fldCharType="separate"/>
      </w:r>
      <w:bookmarkStart w:id="412" w:name="__Fieldmark__2259_1112266312"/>
      <w:r>
        <w:rPr/>
      </w:r>
      <w:r>
        <w:rPr>
          <w:rFonts w:cs="Linux Libertine G" w:ascii="Linux Libertine G" w:hAnsi="Linux Libertine G"/>
          <w:lang w:eastAsia="fr-FR"/>
        </w:rPr>
        <w:t>(</w:t>
      </w:r>
      <w:bookmarkStart w:id="413" w:name="__Fieldmark__2000_2850990750"/>
      <w:r>
        <w:rPr>
          <w:rFonts w:cs="Linux Libertine G" w:ascii="Linux Libertine G" w:hAnsi="Linux Libertine G"/>
          <w:lang w:eastAsia="fr-FR"/>
        </w:rPr>
        <w:t>M</w:t>
      </w:r>
      <w:bookmarkStart w:id="414" w:name="__Fieldmark__1751_282753565"/>
      <w:r>
        <w:rPr>
          <w:rFonts w:cs="Linux Libertine G" w:ascii="Linux Libertine G" w:hAnsi="Linux Libertine G"/>
          <w:lang w:eastAsia="fr-FR"/>
        </w:rPr>
        <w:t>e</w:t>
      </w:r>
      <w:bookmarkStart w:id="415" w:name="__Fieldmark__1917_2426741205"/>
      <w:r>
        <w:rPr>
          <w:rFonts w:cs="Linux Libertine G" w:ascii="Linux Libertine G" w:hAnsi="Linux Libertine G"/>
          <w:lang w:eastAsia="fr-FR"/>
        </w:rPr>
        <w:t>l’čuk 1992)</w:t>
      </w:r>
      <w:r>
        <w:rPr/>
      </w:r>
      <w:r>
        <w:rPr/>
        <w:fldChar w:fldCharType="end"/>
      </w:r>
      <w:bookmarkEnd w:id="412"/>
      <w:bookmarkEnd w:id="413"/>
      <w:bookmarkEnd w:id="414"/>
      <w:bookmarkEnd w:id="415"/>
    </w:p>
    <w:p>
      <w:pPr>
        <w:pStyle w:val="Normal"/>
        <w:rPr>
          <w:lang w:eastAsia="fr-FR"/>
        </w:rPr>
      </w:pPr>
      <w:r>
        <w:rPr>
          <w:lang w:eastAsia="fr-FR"/>
        </w:rPr>
        <w:t xml:space="preserve">De par cette assertion, Mel'čuk résume les fondements de la Théorie Sens-Texte (TST). La fondation de la TST remonte aux années soixante, sous sa propre impulsion ainsi que celle d’Aleksandr Žolkovskij et de Juri Apresjan. La Théorie Sens-Texte établit que pour une langue </w:t>
      </w:r>
      <w:r>
        <w:rPr>
          <w:rFonts w:cs="Cambria Math" w:ascii="Cambria Math" w:hAnsi="Cambria Math"/>
          <w:lang w:eastAsia="fr-FR"/>
        </w:rPr>
        <w:t>𝓛</w:t>
      </w:r>
      <w:r>
        <w:rPr>
          <w:lang w:eastAsia="fr-FR"/>
        </w:rPr>
        <w:t xml:space="preserve">, il existe une (quasi) infinité d’énoncés </w:t>
      </w:r>
      <w:r>
        <w:rPr>
          <w:rFonts w:cs="Cambria Math" w:ascii="Cambria Math" w:hAnsi="Cambria Math"/>
          <w:lang w:eastAsia="fr-FR"/>
        </w:rPr>
        <w:t>𝓔</w:t>
      </w:r>
      <w:r>
        <w:rPr>
          <w:lang w:eastAsia="fr-FR"/>
        </w:rPr>
        <w:t xml:space="preserve"> de véhiculer un même sens </w:t>
      </w:r>
      <w:r>
        <w:rPr>
          <w:rFonts w:cs="Cambria Math" w:ascii="Cambria Math" w:hAnsi="Cambria Math"/>
          <w:lang w:eastAsia="fr-FR"/>
        </w:rPr>
        <w:t>𝓢</w:t>
      </w:r>
      <w:r>
        <w:rPr>
          <w:lang w:eastAsia="fr-FR"/>
        </w:rPr>
        <w:t xml:space="preserve">, ce que théorisait déjà </w:t>
      </w:r>
      <w:r>
        <w:fldChar w:fldCharType="begin"/>
      </w:r>
      <w:r>
        <w:rPr/>
        <w:instrText>ADDIN CSL_CITATION {"citationItems":[{"id":"ITEM-1","itemData":{"DOI":"10.1093/mind/XCIV.376.526","ISSN":"00264423","author":[{"dropping-particle":"","family":"Frege","given":"Gottlob","non-dropping-particle":"","parse-names":false,"suffix":""}],"container-title":"Zeitschrift für Philosophie und philosophische Kritik","id":"ITEM-1","issued":{"date-parts":[["1892"]]},"title":"On Sense and Reference","type":"article-journal"},"uris":["http://www.mendeley.com/documents/?uuid=8589ee6e-bd1b-46ea-bb8d-cb713f64b32b"]}],"mendeley":{"formattedCitation":"(Frege 1892)","plainTextFormattedCitation":"(Frege 1892)","previouslyFormattedCitation":"(Frege 1892)"},"properties":{"noteIndex":0},"schema":"https://github.com/citation-style-language/schema/raw/master/csl-citation.json"}</w:instrText>
      </w:r>
      <w:r>
        <w:rPr/>
        <w:fldChar w:fldCharType="separate"/>
      </w:r>
      <w:bookmarkStart w:id="416" w:name="__Fieldmark__2280_1112266312"/>
      <w:r>
        <w:rPr/>
      </w:r>
      <w:r>
        <w:rPr>
          <w:lang w:eastAsia="fr-FR"/>
        </w:rPr>
        <w:t>(</w:t>
      </w:r>
      <w:bookmarkStart w:id="417" w:name="__Fieldmark__2017_2850990750"/>
      <w:r>
        <w:rPr>
          <w:lang w:eastAsia="fr-FR"/>
        </w:rPr>
        <w:t>F</w:t>
      </w:r>
      <w:bookmarkStart w:id="418" w:name="__Fieldmark__1764_282753565"/>
      <w:r>
        <w:rPr>
          <w:lang w:eastAsia="fr-FR"/>
        </w:rPr>
        <w:t>r</w:t>
      </w:r>
      <w:bookmarkStart w:id="419" w:name="__Fieldmark__1939_2426741205"/>
      <w:r>
        <w:rPr>
          <w:lang w:eastAsia="fr-FR"/>
        </w:rPr>
        <w:t>ege 1892)</w:t>
      </w:r>
      <w:r>
        <w:rPr/>
      </w:r>
      <w:r>
        <w:rPr/>
        <w:fldChar w:fldCharType="end"/>
      </w:r>
      <w:bookmarkEnd w:id="416"/>
      <w:bookmarkEnd w:id="417"/>
      <w:bookmarkEnd w:id="418"/>
      <w:bookmarkEnd w:id="419"/>
      <w:r>
        <w:rPr>
          <w:lang w:eastAsia="fr-FR"/>
        </w:rPr>
        <w:t> : ‘‘the same sense has different expressions in different languages or even in the same language’’. Ainsi, on peut résumer la TST ainsi :</w:t>
      </w:r>
    </w:p>
    <w:p>
      <w:pPr>
        <w:pStyle w:val="Normal"/>
        <w:rPr>
          <w:rFonts w:ascii="Linux Libertine G" w:hAnsi="Linux Libertine G" w:cs="Linux Libertine G"/>
          <w:lang w:eastAsia="fr-FR"/>
        </w:rPr>
      </w:pPr>
      <w:r>
        <w:rPr/>
      </w:r>
      <m:oMath xmlns:m="http://schemas.openxmlformats.org/officeDocument/2006/math">
        <m:sSub>
          <m:e>
            <m:r>
              <w:rPr>
                <w:rFonts w:ascii="Cambria Math" w:hAnsi="Cambria Math"/>
              </w:rPr>
              <m:t xml:space="preserve">S</m:t>
            </m:r>
          </m:e>
          <m:sub>
            <m:r>
              <w:rPr>
                <w:rFonts w:ascii="Cambria Math" w:hAnsi="Cambria Math"/>
              </w:rPr>
              <m:t xml:space="preserve">i</m:t>
            </m:r>
          </m:sub>
        </m:sSub>
        <m:limLow>
          <m:e>
            <m:r>
              <w:rPr>
                <w:rFonts w:ascii="Cambria Math" w:hAnsi="Cambria Math"/>
              </w:rPr>
              <m:t xml:space="preserve">L</m:t>
            </m:r>
          </m:e>
          <m:lim>
            <m:r>
              <w:rPr>
                <w:rFonts w:ascii="Cambria Math" w:hAnsi="Cambria Math"/>
              </w:rPr>
              <m:t xml:space="preserve">⇔</m:t>
            </m:r>
          </m:lim>
        </m:limLow>
        <m:sSub>
          <m:e>
            <m:r>
              <w:rPr>
                <w:rFonts w:ascii="Cambria Math" w:hAnsi="Cambria Math"/>
              </w:rPr>
              <m:t xml:space="preserve">E</m:t>
            </m:r>
          </m:e>
          <m:sub>
            <m:r>
              <w:rPr>
                <w:rFonts w:ascii="Cambria Math" w:hAnsi="Cambria Math"/>
              </w:rPr>
              <m:t xml:space="preserve">j</m:t>
            </m:r>
          </m:sub>
        </m:sSub>
        <m:r>
          <w:rPr>
            <w:rFonts w:ascii="Cambria Math" w:hAnsi="Cambria Math"/>
          </w:rPr>
          <m:t xml:space="preserve">∨</m:t>
        </m:r>
        <m:r>
          <w:rPr>
            <w:rFonts w:ascii="Cambria Math" w:hAnsi="Cambria Math"/>
          </w:rPr>
          <m:t xml:space="preserve">0</m:t>
        </m:r>
        <m:r>
          <w:rPr>
            <w:rFonts w:ascii="Cambria Math" w:hAnsi="Cambria Math"/>
          </w:rPr>
          <m:t xml:space="preserve">&lt;</m:t>
        </m:r>
        <m:r>
          <w:rPr>
            <w:rFonts w:ascii="Cambria Math" w:hAnsi="Cambria Math"/>
          </w:rPr>
          <m:t xml:space="preserve">i</m:t>
        </m:r>
        <m:r>
          <w:rPr>
            <w:rFonts w:ascii="Cambria Math" w:hAnsi="Cambria Math"/>
          </w:rPr>
          <m:t xml:space="preserve">,</m:t>
        </m:r>
        <m:r>
          <w:rPr>
            <w:rFonts w:ascii="Cambria Math" w:hAnsi="Cambria Math"/>
          </w:rPr>
          <m:t xml:space="preserve">j</m:t>
        </m:r>
        <m:r>
          <w:rPr>
            <w:rFonts w:ascii="Cambria Math" w:hAnsi="Cambria Math"/>
          </w:rPr>
          <m:t xml:space="preserve">&lt;</m:t>
        </m:r>
        <m:r>
          <w:rPr>
            <w:rFonts w:ascii="Cambria Math" w:hAnsi="Cambria Math"/>
          </w:rPr>
          <m:t xml:space="preserve">∞</m:t>
        </m:r>
      </m:oMath>
    </w:p>
    <w:p>
      <w:pPr>
        <w:pStyle w:val="Normal"/>
        <w:rPr>
          <w:lang w:eastAsia="fr-FR"/>
        </w:rPr>
      </w:pPr>
      <w:r>
        <w:rPr>
          <w:lang w:eastAsia="fr-FR"/>
        </w:rPr>
        <w:t>Il convient alors d’aborder un énoncé sous deux formes : sémantique (c’est-à-dire ayant un contenu informationnel) et textuelle (c’est-à-dire la forme linguistique sous laquelle il apparaît). Ainsi, Mel'čuk définit que le sens d’une phrase doit être considéré sous trois aspects :</w:t>
      </w:r>
    </w:p>
    <w:p>
      <w:pPr>
        <w:pStyle w:val="ListParagraph"/>
        <w:numPr>
          <w:ilvl w:val="0"/>
          <w:numId w:val="8"/>
        </w:numPr>
        <w:rPr>
          <w:lang w:eastAsia="fr-FR"/>
        </w:rPr>
      </w:pPr>
      <w:r>
        <w:rPr>
          <w:lang w:eastAsia="fr-FR"/>
        </w:rPr>
        <w:t>le sens situationnel, qui « représente l’état de chose dont il s’agit » ; c’est ce que l’on définit comme l’aspect sémantique de la phrase.</w:t>
      </w:r>
    </w:p>
    <w:p>
      <w:pPr>
        <w:pStyle w:val="ListParagraph"/>
        <w:numPr>
          <w:ilvl w:val="0"/>
          <w:numId w:val="8"/>
        </w:numPr>
        <w:rPr>
          <w:lang w:eastAsia="fr-FR"/>
        </w:rPr>
      </w:pPr>
      <w:r>
        <w:rPr>
          <w:lang w:eastAsia="fr-FR"/>
        </w:rPr>
        <w:t xml:space="preserve">le sens communicatif, qui « représente l’organisation du message par le locuteur ». Cet aspect peut être mis en parallèle de la notion de thème topical introduite par </w:t>
      </w:r>
      <w:r>
        <w:fldChar w:fldCharType="begin"/>
      </w:r>
      <w:r>
        <w:rPr/>
        <w:instrText>ADDIN CSL_CITATION {"citationItems":[{"id":"ITEM-1","itemData":{"author":[{"dropping-particle":"","family":"Halliday","given":"Michael Alexander Kirkwood","non-dropping-particle":"","parse-names":false,"suffix":""}],"id":"ITEM-1","issue":"December","issued":{"date-parts":[["2004"]]},"title":"Introduction to Functional Grammar","type":"article-journal"},"uris":["http://www.mendeley.com/documents/?uuid=875df6c0-215f-4f0b-ae50-e27b25c5dbc1"]}],"mendeley":{"formattedCitation":"(Halliday 2004)","plainTextFormattedCitation":"(Halliday 2004)","previouslyFormattedCitation":"(Halliday 2004)"},"properties":{"noteIndex":0},"schema":"https://github.com/citation-style-language/schema/raw/master/csl-citation.json"}</w:instrText>
      </w:r>
      <w:r>
        <w:rPr/>
        <w:fldChar w:fldCharType="separate"/>
      </w:r>
      <w:bookmarkStart w:id="420" w:name="__Fieldmark__2299_1112266312"/>
      <w:r>
        <w:rPr/>
      </w:r>
      <w:r>
        <w:rPr>
          <w:lang w:eastAsia="fr-FR"/>
        </w:rPr>
        <w:t>(</w:t>
      </w:r>
      <w:bookmarkStart w:id="421" w:name="__Fieldmark__2032_2850990750"/>
      <w:r>
        <w:rPr>
          <w:lang w:eastAsia="fr-FR"/>
        </w:rPr>
        <w:t>H</w:t>
      </w:r>
      <w:bookmarkStart w:id="422" w:name="__Fieldmark__1775_282753565"/>
      <w:r>
        <w:rPr>
          <w:lang w:eastAsia="fr-FR"/>
        </w:rPr>
        <w:t>a</w:t>
      </w:r>
      <w:bookmarkStart w:id="423" w:name="__Fieldmark__1956_2426741205"/>
      <w:r>
        <w:rPr>
          <w:lang w:eastAsia="fr-FR"/>
        </w:rPr>
        <w:t>lliday 2004)</w:t>
      </w:r>
      <w:r>
        <w:rPr/>
      </w:r>
      <w:r>
        <w:rPr/>
        <w:fldChar w:fldCharType="end"/>
      </w:r>
      <w:bookmarkEnd w:id="420"/>
      <w:bookmarkEnd w:id="421"/>
      <w:bookmarkEnd w:id="422"/>
      <w:bookmarkEnd w:id="423"/>
      <w:r>
        <w:rPr>
          <w:lang w:eastAsia="fr-FR"/>
        </w:rPr>
        <w:t xml:space="preserve"> dans sa théorie de linguistique systémique. En d’autres termes, il s’agit de ce que le locuteur a décidé de mettre en avant dans son énoncé, que nous appellerons l’aspect organisationnel de la phrase.</w:t>
      </w:r>
    </w:p>
    <w:p>
      <w:pPr>
        <w:pStyle w:val="ListParagraph"/>
        <w:numPr>
          <w:ilvl w:val="0"/>
          <w:numId w:val="8"/>
        </w:numPr>
        <w:rPr>
          <w:lang w:eastAsia="fr-FR"/>
        </w:rPr>
      </w:pPr>
      <w:r>
        <w:rPr>
          <w:lang w:eastAsia="fr-FR"/>
        </w:rPr>
        <w:t>le sens rhétorique, qui « représente les effets expressifs ou artistiques visés par le locuteur ». Cet aspect fait par exemple appel aux niveaux de langues (familier, courant, soutenu), aux figures de style telles que l’ironie</w:t>
      </w:r>
    </w:p>
    <w:p>
      <w:pPr>
        <w:pStyle w:val="Normal"/>
        <w:ind w:left="360" w:hanging="0"/>
        <w:rPr>
          <w:lang w:eastAsia="fr-FR"/>
        </w:rPr>
      </w:pPr>
      <w:r>
        <w:rPr>
          <w:lang w:eastAsia="fr-FR"/>
        </w:rPr>
        <w:t xml:space="preserve">Nous laisserons de côté le dernier sens puisque nous nous intéressons au sens véhiculé, et non à la manière dont il est véhiculé. Ainsi, pour un énoncé </w:t>
      </w:r>
      <w:r>
        <w:rPr>
          <w:rFonts w:cs="Cambria Math" w:ascii="Cambria Math" w:hAnsi="Cambria Math"/>
          <w:lang w:eastAsia="fr-FR"/>
        </w:rPr>
        <w:t>𝓔</w:t>
      </w:r>
      <w:r>
        <w:rPr>
          <w:lang w:eastAsia="fr-FR"/>
        </w:rPr>
        <w:t xml:space="preserve"> donné, le sens situationnel restera le même ; le sens communicatif sera l’élément variant.</w:t>
      </w:r>
    </w:p>
    <w:p>
      <w:pPr>
        <w:pStyle w:val="Normal"/>
        <w:ind w:left="360" w:hanging="0"/>
        <w:rPr>
          <w:lang w:eastAsia="fr-FR"/>
        </w:rPr>
      </w:pPr>
      <w:r>
        <w:rPr>
          <w:lang w:eastAsia="fr-FR"/>
        </w:rPr>
        <w:t>Mel'čuk met également en avant un aspect assez contre-intuitif de la paraphrase appelé neutralisation sémantique contextuelle, qui établit que des paraphrases peuvent être construites à partir d’unités linguistiques sémantiquement non synonymiques, voire opposées. Par exemple, « tout » et « chaque » peuvent sembler sémantiquement opposé</w:t>
      </w:r>
      <w:ins w:id="232" w:author="Auteur inconnu" w:date="2019-04-16T10:12:14Z">
        <w:r>
          <w:rPr>
            <w:lang w:eastAsia="fr-FR"/>
          </w:rPr>
          <w:t>s</w:t>
        </w:r>
      </w:ins>
      <w:r>
        <w:rPr>
          <w:lang w:eastAsia="fr-FR"/>
        </w:rPr>
        <w:t>. Pourtant, « tout homme est mortel » et « chaque homme est mortel » sont des énoncés paraphrastiques puisqu’ils possèdent tous deux le même sens situationnel.</w:t>
      </w:r>
    </w:p>
    <w:p>
      <w:pPr>
        <w:pStyle w:val="Normal"/>
        <w:ind w:left="360" w:hanging="0"/>
        <w:rPr>
          <w:lang w:eastAsia="fr-FR"/>
        </w:rPr>
      </w:pPr>
      <w:r>
        <w:rPr>
          <w:lang w:eastAsia="fr-FR"/>
        </w:rPr>
        <w:t>Il est cependant important de noter que Mel'čuk ne prend en compte que les paraphrases langagières (que lui-même appelle paraphrases linguistiques), c’est-à-dire les paraphrases dont la reconnaissance est rendue possible uniquement grâce à des marqueurs linguistiques. Ces paraphrases langagières sont à opposer aux paraphrases cognitives, c’est-à-dire les paraphrases pour lesquelles des connaissances extralinguistiques sont nécessaire</w:t>
      </w:r>
      <w:ins w:id="233" w:author="Auteur inconnu" w:date="2019-04-16T10:12:47Z">
        <w:r>
          <w:rPr>
            <w:lang w:eastAsia="fr-FR"/>
          </w:rPr>
          <w:t>s</w:t>
        </w:r>
      </w:ins>
      <w:r>
        <w:rPr>
          <w:lang w:eastAsia="fr-FR"/>
        </w:rPr>
        <w:t xml:space="preserve"> afin d’être reconnues. Il admet cependant l’existence de deux types de paraphrasage au sein des paraphrases linguistiques : les paraphrases sémantiques et les paraphrases syntaxiques. Les paraphrases sémantiques agissent à l’échelle lexicale (essentiellement à un niveau synonymique) tandis que les paraphrases syntaxiques agissent, comme leur nom l’indique, sur la syntaxe. Nous considérons cependant les paraphrases sémantiques comme étant à mi-chemin entre les paraphrases langagières et les paraphrases cognitives dans le sens où la détection de synonyme fait plus ou moins appel à la cognition. Par exemple, « il a la capacité d’ubiquité » et « il peut être partout à la fois » sont, selon la TST, des paraphrases sémantiques, encore faut-il détecter la relation entre « ubiquité » et « pouvoir être partout à la fois ». </w:t>
      </w:r>
    </w:p>
    <w:p>
      <w:pPr>
        <w:pStyle w:val="Titre4"/>
        <w:numPr>
          <w:ilvl w:val="0"/>
          <w:numId w:val="5"/>
        </w:numPr>
        <w:ind w:left="714" w:hanging="357"/>
        <w:rPr>
          <w:lang w:eastAsia="fr-FR"/>
        </w:rPr>
      </w:pPr>
      <w:bookmarkStart w:id="424" w:name="_Toc5816032"/>
      <w:r>
        <w:rPr>
          <w:lang w:eastAsia="fr-FR"/>
        </w:rPr>
        <w:t>Les composantes du Modèle Sens-Texte</w:t>
      </w:r>
      <w:bookmarkEnd w:id="424"/>
    </w:p>
    <w:p>
      <w:pPr>
        <w:pStyle w:val="Normal"/>
        <w:ind w:left="360" w:hanging="0"/>
        <w:rPr>
          <w:lang w:eastAsia="fr-FR"/>
        </w:rPr>
      </w:pPr>
      <w:r>
        <w:rPr>
          <w:lang w:eastAsia="fr-FR"/>
        </w:rPr>
        <w:t xml:space="preserve">Ainsi, dans son Modèle Sens-Texte, Mel'čuk définit six composantes principales : la sémantique, la syntaxe de surface, la syntaxe profonde, la morphologie de surface, la morphologie profonde et enfin la phonologie. Dans le cadre de nos recherches, nous ne nous intéresserons qu’à la composant sémantique. </w:t>
      </w:r>
    </w:p>
    <w:p>
      <w:pPr>
        <w:pStyle w:val="Normal"/>
        <w:ind w:left="851" w:right="850" w:hanging="0"/>
        <w:rPr>
          <w:lang w:eastAsia="fr-FR"/>
        </w:rPr>
      </w:pPr>
      <w:r>
        <w:rPr>
          <w:lang w:eastAsia="fr-FR"/>
        </w:rPr>
        <w:t>« La théorie Sens-Texte pose comme tâche primordiale une description formelle et exhaustive de la synonymie de phrases, c'est-à-dire de la richesse paraphrastique. Cette description présuppose, à son tour, la description de l'invariant sémantique des paraphrases observables […]. »</w:t>
      </w:r>
    </w:p>
    <w:p>
      <w:pPr>
        <w:pStyle w:val="Normal"/>
        <w:ind w:left="360" w:hanging="0"/>
        <w:jc w:val="right"/>
        <w:rPr>
          <w:lang w:eastAsia="fr-FR"/>
        </w:rPr>
      </w:pPr>
      <w:r>
        <w:fldChar w:fldCharType="begin"/>
      </w:r>
      <w:r>
        <w:rPr/>
        <w:instrText>ADDIN CSL_CITATION {"citationItems":[{"id":"ITEM-1","itemData":{"author":[{"dropping-particle":"","family":"Mel’čuk","given":"Igor A","non-dropping-particle":"","parse-names":false,"suffix":""}],"container-title":"Dictionnaire explicatif et combinatoire du français …","id":"ITEM-1","issued":{"date-parts":[["1992"]]},"title":"Paraphrase et lexique: la théorie Sens-Texte et le Dictionnaire explicatif et combinatoire","type":"article-journal"},"uris":["http://www.mendeley.com/documents/?uuid=c4b63303-6feb-4ce1-852b-58608a09579a"]}],"mendeley":{"formattedCitation":"(Mel’čuk 1992)","plainTextFormattedCitation":"(Mel’čuk 1992)","previouslyFormattedCitation":"(Mel’čuk 1992)"},"properties":{"noteIndex":0},"schema":"https://github.com/citation-style-language/schema/raw/master/csl-citation.json"}</w:instrText>
      </w:r>
      <w:r>
        <w:rPr/>
        <w:fldChar w:fldCharType="separate"/>
      </w:r>
      <w:bookmarkStart w:id="425" w:name="__Fieldmark__2325_1112266312"/>
      <w:r>
        <w:rPr/>
      </w:r>
      <w:r>
        <w:rPr>
          <w:lang w:eastAsia="fr-FR"/>
        </w:rPr>
        <w:t>(</w:t>
      </w:r>
      <w:bookmarkStart w:id="426" w:name="__Fieldmark__2054_2850990750"/>
      <w:r>
        <w:rPr>
          <w:lang w:eastAsia="fr-FR"/>
        </w:rPr>
        <w:t>M</w:t>
      </w:r>
      <w:bookmarkStart w:id="427" w:name="__Fieldmark__1793_282753565"/>
      <w:r>
        <w:rPr>
          <w:lang w:eastAsia="fr-FR"/>
        </w:rPr>
        <w:t>e</w:t>
      </w:r>
      <w:bookmarkStart w:id="428" w:name="__Fieldmark__1988_2426741205"/>
      <w:r>
        <w:rPr>
          <w:lang w:eastAsia="fr-FR"/>
        </w:rPr>
        <w:t>l’čuk 1992)</w:t>
      </w:r>
      <w:r>
        <w:rPr/>
      </w:r>
      <w:r>
        <w:rPr/>
        <w:fldChar w:fldCharType="end"/>
      </w:r>
      <w:bookmarkEnd w:id="425"/>
      <w:bookmarkEnd w:id="426"/>
      <w:bookmarkEnd w:id="427"/>
      <w:bookmarkEnd w:id="428"/>
    </w:p>
    <w:p>
      <w:pPr>
        <w:pStyle w:val="Normal"/>
        <w:ind w:left="360" w:hanging="0"/>
        <w:rPr>
          <w:lang w:eastAsia="fr-FR"/>
        </w:rPr>
      </w:pPr>
      <w:r>
        <w:rPr>
          <w:lang w:eastAsia="fr-FR"/>
        </w:rPr>
        <w:t xml:space="preserve">De ce fait, l’un des buts premiers de la TST consiste à formaliser le sens </w:t>
      </w:r>
      <w:r>
        <w:rPr>
          <w:rFonts w:cs="Cambria Math" w:ascii="Cambria Math" w:hAnsi="Cambria Math"/>
          <w:lang w:eastAsia="fr-FR"/>
        </w:rPr>
        <w:t>𝓢</w:t>
      </w:r>
      <w:r>
        <w:rPr>
          <w:lang w:eastAsia="fr-FR"/>
        </w:rPr>
        <w:t xml:space="preserve"> d’un ensemble </w:t>
      </w:r>
      <w:r>
        <w:rPr>
          <w:rFonts w:cs="Cambria Math" w:ascii="Cambria Math" w:hAnsi="Cambria Math"/>
          <w:lang w:eastAsia="fr-FR"/>
        </w:rPr>
        <w:t>𝓔</w:t>
      </w:r>
      <w:r>
        <w:rPr>
          <w:lang w:eastAsia="fr-FR"/>
        </w:rPr>
        <w:t xml:space="preserve"> d’énoncés, c’est-à-dire son invariant sémantique. Il est tout à fait possible de faire une vague approximation de la cardinalité de cet ensemble. Prenons par exemple la phrase suivante : « puis-je donner mon sang si je suis anémié ? ».  En procédant à une segmentation en tranches sémantiques, nous obtenons le schéma suivant : </w:t>
      </w:r>
    </w:p>
    <w:p>
      <w:pPr>
        <w:pStyle w:val="Normal"/>
        <w:ind w:left="360" w:firstLine="774"/>
        <w:rPr>
          <w:lang w:eastAsia="fr-FR"/>
        </w:rPr>
      </w:pPr>
      <w:r>
        <w:rPr>
          <w:lang w:eastAsia="fr-FR"/>
        </w:rPr>
        <w:t>(Puis-je)A | (donner)B | (mon sang si)C | (je suis anémié)D ?</w:t>
      </w:r>
    </w:p>
    <w:p>
      <w:pPr>
        <w:pStyle w:val="Normal"/>
        <w:ind w:left="360" w:hanging="0"/>
        <w:rPr/>
      </w:pPr>
      <w:ins w:id="234" w:author="Auteur inconnu" w:date="2019-04-16T10:14:45Z">
        <w:r>
          <w:rPr>
            <w:lang w:eastAsia="fr-FR"/>
          </w:rPr>
          <w:t xml:space="preserve">Dans le tableau ci-dessous, </w:t>
        </w:r>
      </w:ins>
      <w:del w:id="235" w:author="Auteur inconnu" w:date="2019-04-16T10:14:50Z">
        <w:r>
          <w:rPr>
            <w:lang w:eastAsia="fr-FR"/>
          </w:rPr>
          <w:delText>C</w:delText>
        </w:r>
      </w:del>
      <w:ins w:id="236" w:author="Auteur inconnu" w:date="2019-04-16T10:14:50Z">
        <w:r>
          <w:rPr>
            <w:lang w:eastAsia="fr-FR"/>
          </w:rPr>
          <w:t>c</w:t>
        </w:r>
      </w:ins>
      <w:r>
        <w:rPr>
          <w:lang w:eastAsia="fr-FR"/>
        </w:rPr>
        <w:t xml:space="preserve">haque colonne </w:t>
      </w:r>
      <w:del w:id="237" w:author="Auteur inconnu" w:date="2019-04-16T10:14:35Z">
        <w:r>
          <w:rPr>
            <w:lang w:eastAsia="fr-FR"/>
          </w:rPr>
          <w:delText>va</w:delText>
        </w:r>
      </w:del>
      <w:r>
        <w:rPr>
          <w:lang w:eastAsia="fr-FR"/>
        </w:rPr>
        <w:t xml:space="preserve"> cont</w:t>
      </w:r>
      <w:ins w:id="238" w:author="Auteur inconnu" w:date="2019-04-16T10:14:39Z">
        <w:r>
          <w:rPr>
            <w:lang w:eastAsia="fr-FR"/>
          </w:rPr>
          <w:t>ient</w:t>
        </w:r>
      </w:ins>
      <w:del w:id="239" w:author="Auteur inconnu" w:date="2019-04-16T10:14:38Z">
        <w:r>
          <w:rPr>
            <w:lang w:eastAsia="fr-FR"/>
          </w:rPr>
          <w:delText>enir</w:delText>
        </w:r>
      </w:del>
      <w:r>
        <w:rPr>
          <w:lang w:eastAsia="fr-FR"/>
        </w:rPr>
        <w:t xml:space="preserve"> des équivalences (non-exhaustive) plus ou moins synonymiques des éléments composants les différentes tranches sémantique</w:t>
      </w:r>
      <w:ins w:id="240" w:author="Auteur inconnu" w:date="2019-04-16T10:15:00Z">
        <w:r>
          <w:rPr>
            <w:lang w:eastAsia="fr-FR"/>
          </w:rPr>
          <w:t>s</w:t>
        </w:r>
      </w:ins>
      <w:r>
        <w:rPr>
          <w:lang w:eastAsia="fr-FR"/>
        </w:rPr>
        <w:t xml:space="preserve"> A, B, C et D. </w:t>
      </w:r>
    </w:p>
    <w:tbl>
      <w:tblPr>
        <w:tblStyle w:val="Grilledutableau"/>
        <w:tblW w:w="10177" w:type="dxa"/>
        <w:jc w:val="left"/>
        <w:tblInd w:w="-841" w:type="dxa"/>
        <w:tblCellMar>
          <w:top w:w="0" w:type="dxa"/>
          <w:left w:w="108" w:type="dxa"/>
          <w:bottom w:w="0" w:type="dxa"/>
          <w:right w:w="108" w:type="dxa"/>
        </w:tblCellMar>
        <w:tblLook w:noVBand="1" w:val="04a0" w:noHBand="0" w:lastColumn="0" w:firstColumn="1" w:lastRow="0" w:firstRow="1"/>
      </w:tblPr>
      <w:tblGrid>
        <w:gridCol w:w="3231"/>
        <w:gridCol w:w="1276"/>
        <w:gridCol w:w="1417"/>
        <w:gridCol w:w="4252"/>
      </w:tblGrid>
      <w:tr>
        <w:trPr>
          <w:trHeight w:val="540" w:hRule="atLeast"/>
        </w:trPr>
        <w:tc>
          <w:tcPr>
            <w:tcW w:w="3231" w:type="dxa"/>
            <w:tcBorders/>
            <w:shd w:fill="auto" w:val="clear"/>
            <w:vAlign w:val="center"/>
          </w:tcPr>
          <w:p>
            <w:pPr>
              <w:pStyle w:val="Normal"/>
              <w:spacing w:lineRule="auto" w:line="240" w:before="0" w:after="0"/>
              <w:jc w:val="center"/>
              <w:rPr>
                <w:rFonts w:ascii="Linux Libertine G" w:hAnsi="Linux Libertine G" w:cs="Linux Libertine G"/>
                <w:b/>
                <w:b/>
                <w:lang w:eastAsia="fr-FR"/>
              </w:rPr>
            </w:pPr>
            <w:r>
              <w:rPr>
                <w:rFonts w:cs="Linux Libertine G" w:ascii="Linux Libertine G" w:hAnsi="Linux Libertine G"/>
                <w:b/>
                <w:lang w:eastAsia="fr-FR"/>
              </w:rPr>
              <w:t>A</w:t>
            </w:r>
          </w:p>
        </w:tc>
        <w:tc>
          <w:tcPr>
            <w:tcW w:w="1276" w:type="dxa"/>
            <w:tcBorders/>
            <w:shd w:fill="auto" w:val="clear"/>
            <w:vAlign w:val="center"/>
          </w:tcPr>
          <w:p>
            <w:pPr>
              <w:pStyle w:val="Normal"/>
              <w:spacing w:lineRule="auto" w:line="240" w:before="0" w:after="0"/>
              <w:jc w:val="center"/>
              <w:rPr>
                <w:rFonts w:ascii="Linux Libertine G" w:hAnsi="Linux Libertine G" w:cs="Linux Libertine G"/>
                <w:b/>
                <w:b/>
                <w:lang w:eastAsia="fr-FR"/>
              </w:rPr>
            </w:pPr>
            <w:r>
              <w:rPr>
                <w:rFonts w:cs="Linux Libertine G" w:ascii="Linux Libertine G" w:hAnsi="Linux Libertine G"/>
                <w:b/>
                <w:lang w:eastAsia="fr-FR"/>
              </w:rPr>
              <w:t>B</w:t>
            </w:r>
          </w:p>
        </w:tc>
        <w:tc>
          <w:tcPr>
            <w:tcW w:w="1417" w:type="dxa"/>
            <w:tcBorders/>
            <w:shd w:fill="auto" w:val="clear"/>
            <w:vAlign w:val="center"/>
          </w:tcPr>
          <w:p>
            <w:pPr>
              <w:pStyle w:val="Normal"/>
              <w:spacing w:lineRule="auto" w:line="240" w:before="0" w:after="0"/>
              <w:jc w:val="center"/>
              <w:rPr>
                <w:rFonts w:ascii="Linux Libertine G" w:hAnsi="Linux Libertine G" w:cs="Linux Libertine G"/>
                <w:b/>
                <w:b/>
                <w:lang w:eastAsia="fr-FR"/>
              </w:rPr>
            </w:pPr>
            <w:r>
              <w:rPr>
                <w:rFonts w:cs="Linux Libertine G" w:ascii="Linux Libertine G" w:hAnsi="Linux Libertine G"/>
                <w:b/>
                <w:lang w:eastAsia="fr-FR"/>
              </w:rPr>
              <w:t>C</w:t>
            </w:r>
          </w:p>
        </w:tc>
        <w:tc>
          <w:tcPr>
            <w:tcW w:w="4252" w:type="dxa"/>
            <w:tcBorders/>
            <w:shd w:fill="auto" w:val="clear"/>
            <w:vAlign w:val="center"/>
          </w:tcPr>
          <w:p>
            <w:pPr>
              <w:pStyle w:val="Normal"/>
              <w:spacing w:lineRule="auto" w:line="240" w:before="0" w:after="0"/>
              <w:jc w:val="center"/>
              <w:rPr>
                <w:rFonts w:ascii="Linux Libertine G" w:hAnsi="Linux Libertine G" w:cs="Linux Libertine G"/>
                <w:b/>
                <w:b/>
                <w:lang w:eastAsia="fr-FR"/>
              </w:rPr>
            </w:pPr>
            <w:r>
              <w:rPr>
                <w:rFonts w:cs="Linux Libertine G" w:ascii="Linux Libertine G" w:hAnsi="Linux Libertine G"/>
                <w:b/>
                <w:lang w:eastAsia="fr-FR"/>
              </w:rPr>
              <w:t>D</w:t>
            </w:r>
          </w:p>
        </w:tc>
      </w:tr>
      <w:tr>
        <w:trPr>
          <w:trHeight w:val="2543" w:hRule="atLeast"/>
        </w:trPr>
        <w:tc>
          <w:tcPr>
            <w:tcW w:w="3231" w:type="dxa"/>
            <w:tcBorders/>
            <w:shd w:fill="auto" w:val="clear"/>
            <w:vAlign w:val="center"/>
          </w:tcPr>
          <w:p>
            <w:pPr>
              <w:pStyle w:val="Normal"/>
              <w:spacing w:lineRule="auto" w:line="240" w:before="0" w:after="0"/>
              <w:jc w:val="left"/>
              <w:rPr>
                <w:rFonts w:ascii="Linux Libertine G" w:hAnsi="Linux Libertine G" w:cs="Linux Libertine G"/>
                <w:sz w:val="20"/>
                <w:lang w:eastAsia="fr-FR"/>
              </w:rPr>
            </w:pPr>
            <w:r>
              <w:rPr>
                <w:rFonts w:cs="Linux Libertine G" w:ascii="Linux Libertine G" w:hAnsi="Linux Libertine G"/>
                <w:sz w:val="20"/>
                <w:lang w:eastAsia="fr-FR"/>
              </w:rPr>
              <w:t>puis-je</w:t>
            </w:r>
          </w:p>
          <w:p>
            <w:pPr>
              <w:pStyle w:val="Normal"/>
              <w:spacing w:lineRule="auto" w:line="240" w:before="0" w:after="0"/>
              <w:jc w:val="left"/>
              <w:rPr>
                <w:rFonts w:ascii="Linux Libertine G" w:hAnsi="Linux Libertine G" w:cs="Linux Libertine G"/>
                <w:sz w:val="20"/>
                <w:lang w:eastAsia="fr-FR"/>
              </w:rPr>
            </w:pPr>
            <w:r>
              <w:rPr>
                <w:rFonts w:cs="Linux Libertine G" w:ascii="Linux Libertine G" w:hAnsi="Linux Libertine G"/>
                <w:sz w:val="20"/>
                <w:lang w:eastAsia="fr-FR"/>
              </w:rPr>
              <w:t>(est-ce que) je peux</w:t>
            </w:r>
          </w:p>
          <w:p>
            <w:pPr>
              <w:pStyle w:val="Normal"/>
              <w:spacing w:lineRule="auto" w:line="240" w:before="0" w:after="0"/>
              <w:jc w:val="left"/>
              <w:rPr>
                <w:rFonts w:ascii="Linux Libertine G" w:hAnsi="Linux Libertine G" w:eastAsia="" w:cs="Linux Libertine G" w:eastAsiaTheme="minorEastAsia"/>
                <w:sz w:val="20"/>
                <w:lang w:eastAsia="fr-FR"/>
              </w:rPr>
            </w:pPr>
            <w:r>
              <w:rPr/>
            </w:r>
            <m:oMath xmlns:m="http://schemas.openxmlformats.org/officeDocument/2006/math">
              <m:d>
                <m:dPr>
                  <m:begChr m:val="("/>
                  <m:endChr m:val=")"/>
                </m:dPr>
                <m:e>
                  <m:r>
                    <w:rPr>
                      <w:rFonts w:ascii="Cambria Math" w:hAnsi="Cambria Math"/>
                    </w:rPr>
                    <m:t xml:space="preserve">est</m:t>
                  </m:r>
                  <m:r>
                    <w:rPr>
                      <w:rFonts w:ascii="Cambria Math" w:hAnsi="Cambria Math"/>
                    </w:rPr>
                    <m:t xml:space="preserve">−</m:t>
                  </m:r>
                  <m:r>
                    <w:rPr>
                      <w:rFonts w:ascii="Cambria Math" w:hAnsi="Cambria Math"/>
                    </w:rPr>
                    <m:t xml:space="preserve">ce</m:t>
                  </m:r>
                  <m:r>
                    <w:rPr>
                      <w:rFonts w:ascii="Cambria Math" w:hAnsi="Cambria Math"/>
                    </w:rPr>
                    <m:t xml:space="preserve">que</m:t>
                  </m:r>
                </m:e>
              </m:d>
              <m:d>
                <m:dPr>
                  <m:begChr m:val="{"/>
                  <m:endChr m:val=""/>
                </m:dPr>
                <m:e>
                  <m:eqArr>
                    <m:e>
                      <m:r>
                        <w:rPr>
                          <w:rFonts w:ascii="Cambria Math" w:hAnsi="Cambria Math"/>
                        </w:rPr>
                        <m:t xml:space="preserve">j</m:t>
                      </m:r>
                      <m:r>
                        <w:rPr>
                          <w:rFonts w:ascii="Cambria Math" w:hAnsi="Cambria Math"/>
                        </w:rPr>
                        <m:t xml:space="preserve">'</m:t>
                      </m:r>
                      <m:r>
                        <w:rPr>
                          <w:rFonts w:ascii="Cambria Math" w:hAnsi="Cambria Math"/>
                        </w:rPr>
                        <m:t xml:space="preserve">ai</m:t>
                      </m:r>
                      <m:r>
                        <w:rPr>
                          <w:rFonts w:ascii="Cambria Math" w:hAnsi="Cambria Math"/>
                        </w:rPr>
                        <m:t xml:space="preserve">la</m:t>
                      </m:r>
                      <m:r>
                        <w:rPr>
                          <w:rFonts w:ascii="Cambria Math" w:hAnsi="Cambria Math"/>
                        </w:rPr>
                        <m:t xml:space="preserve">possibilité</m:t>
                      </m:r>
                    </m:e>
                    <m:e>
                      <m:r>
                        <w:rPr>
                          <w:rFonts w:ascii="Cambria Math" w:hAnsi="Cambria Math"/>
                        </w:rPr>
                        <m:t xml:space="preserve">c</m:t>
                      </m:r>
                      <m:r>
                        <w:rPr>
                          <w:rFonts w:ascii="Cambria Math" w:hAnsi="Cambria Math"/>
                        </w:rPr>
                        <m:t xml:space="preserve">'</m:t>
                      </m:r>
                      <m:r>
                        <w:rPr>
                          <w:rFonts w:ascii="Cambria Math" w:hAnsi="Cambria Math"/>
                        </w:rPr>
                        <m:t xml:space="preserve">est</m:t>
                      </m:r>
                      <m:r>
                        <w:rPr>
                          <w:rFonts w:ascii="Cambria Math" w:hAnsi="Cambria Math"/>
                        </w:rPr>
                        <m:t xml:space="preserve">possible</m:t>
                      </m:r>
                    </m:e>
                  </m:eqArr>
                  <m:r>
                    <w:rPr>
                      <w:rFonts w:ascii="Cambria Math" w:hAnsi="Cambria Math"/>
                    </w:rPr>
                    <m:t xml:space="preserve">de</m:t>
                  </m:r>
                </m:e>
              </m:d>
            </m:oMath>
          </w:p>
          <w:p>
            <w:pPr>
              <w:pStyle w:val="Normal"/>
              <w:spacing w:lineRule="auto" w:line="240" w:before="0" w:after="0"/>
              <w:jc w:val="left"/>
              <w:rPr>
                <w:rFonts w:ascii="Linux Libertine G" w:hAnsi="Linux Libertine G" w:cs="Linux Libertine G"/>
                <w:sz w:val="20"/>
                <w:lang w:eastAsia="fr-FR"/>
              </w:rPr>
            </w:pPr>
            <w:r>
              <w:rPr/>
            </w:r>
            <m:oMath xmlns:m="http://schemas.openxmlformats.org/officeDocument/2006/math">
              <m:r>
                <w:rPr>
                  <w:rFonts w:ascii="Cambria Math" w:hAnsi="Cambria Math"/>
                </w:rPr>
                <m:t xml:space="preserve">est</m:t>
              </m:r>
              <m:r>
                <w:rPr>
                  <w:rFonts w:ascii="Cambria Math" w:hAnsi="Cambria Math"/>
                </w:rPr>
                <m:t xml:space="preserve">−</m:t>
              </m:r>
              <m:r>
                <w:rPr>
                  <w:rFonts w:ascii="Cambria Math" w:hAnsi="Cambria Math"/>
                </w:rPr>
                <m:t xml:space="preserve">il</m:t>
              </m:r>
              <m:d>
                <m:dPr>
                  <m:begChr m:val="{"/>
                  <m:endChr m:val=""/>
                </m:dPr>
                <m:e>
                  <m:eqArr>
                    <m:e>
                      <m:r>
                        <w:rPr>
                          <w:rFonts w:ascii="Cambria Math" w:hAnsi="Cambria Math"/>
                        </w:rPr>
                        <m:t xml:space="preserve">possible</m:t>
                      </m:r>
                    </m:e>
                    <m:e>
                      <m:r>
                        <w:rPr>
                          <w:rFonts w:ascii="Cambria Math" w:hAnsi="Cambria Math"/>
                        </w:rPr>
                        <m:t xml:space="preserve">autorisé</m:t>
                      </m:r>
                    </m:e>
                  </m:eqArr>
                  <m:r>
                    <w:rPr>
                      <w:rFonts w:ascii="Cambria Math" w:hAnsi="Cambria Math"/>
                    </w:rPr>
                    <m:t xml:space="preserve">de</m:t>
                  </m:r>
                </m:e>
              </m:d>
            </m:oMath>
          </w:p>
        </w:tc>
        <w:tc>
          <w:tcPr>
            <w:tcW w:w="1276" w:type="dxa"/>
            <w:tcBorders/>
            <w:shd w:fill="auto" w:val="clear"/>
            <w:vAlign w:val="center"/>
          </w:tcPr>
          <w:p>
            <w:pPr>
              <w:pStyle w:val="Normal"/>
              <w:spacing w:lineRule="auto" w:line="240" w:before="0" w:after="0"/>
              <w:jc w:val="left"/>
              <w:rPr>
                <w:rFonts w:ascii="Linux Libertine G" w:hAnsi="Linux Libertine G" w:cs="Linux Libertine G"/>
                <w:sz w:val="20"/>
                <w:lang w:eastAsia="fr-FR"/>
              </w:rPr>
            </w:pPr>
            <w:r>
              <w:rPr>
                <w:rFonts w:cs="Linux Libertine G" w:ascii="Linux Libertine G" w:hAnsi="Linux Libertine G"/>
                <w:sz w:val="20"/>
                <w:lang w:eastAsia="fr-FR"/>
              </w:rPr>
              <w:t>donner</w:t>
            </w:r>
          </w:p>
          <w:p>
            <w:pPr>
              <w:pStyle w:val="Normal"/>
              <w:spacing w:lineRule="auto" w:line="240" w:before="0" w:after="0"/>
              <w:jc w:val="left"/>
              <w:rPr>
                <w:rFonts w:ascii="Linux Libertine G" w:hAnsi="Linux Libertine G" w:cs="Linux Libertine G"/>
                <w:sz w:val="20"/>
                <w:lang w:eastAsia="fr-FR"/>
              </w:rPr>
            </w:pPr>
            <w:r>
              <w:rPr>
                <w:rFonts w:cs="Linux Libertine G" w:ascii="Linux Libertine G" w:hAnsi="Linux Libertine G"/>
                <w:sz w:val="20"/>
                <w:lang w:eastAsia="fr-FR"/>
              </w:rPr>
              <w:t>faire don de</w:t>
            </w:r>
          </w:p>
        </w:tc>
        <w:tc>
          <w:tcPr>
            <w:tcW w:w="1417" w:type="dxa"/>
            <w:tcBorders/>
            <w:shd w:fill="auto" w:val="clear"/>
            <w:vAlign w:val="center"/>
          </w:tcPr>
          <w:p>
            <w:pPr>
              <w:pStyle w:val="Normal"/>
              <w:spacing w:lineRule="auto" w:line="240" w:before="0" w:after="0"/>
              <w:jc w:val="left"/>
              <w:rPr>
                <w:rFonts w:ascii="Linux Libertine G" w:hAnsi="Linux Libertine G" w:cs="Linux Libertine G"/>
                <w:sz w:val="20"/>
                <w:lang w:eastAsia="fr-FR"/>
              </w:rPr>
            </w:pPr>
            <w:r>
              <w:rPr>
                <w:rFonts w:cs="Linux Libertine G" w:ascii="Linux Libertine G" w:hAnsi="Linux Libertine G"/>
                <w:sz w:val="20"/>
                <w:lang w:eastAsia="fr-FR"/>
              </w:rPr>
              <w:t xml:space="preserve">mon sang si </w:t>
            </w:r>
          </w:p>
        </w:tc>
        <w:tc>
          <w:tcPr>
            <w:tcW w:w="4252" w:type="dxa"/>
            <w:tcBorders/>
            <w:shd w:fill="auto" w:val="clear"/>
            <w:vAlign w:val="center"/>
          </w:tcPr>
          <w:p>
            <w:pPr>
              <w:pStyle w:val="Normal"/>
              <w:spacing w:lineRule="auto" w:line="240" w:before="0" w:after="0"/>
              <w:jc w:val="left"/>
              <w:rPr>
                <w:rFonts w:ascii="Linux Libertine G" w:hAnsi="Linux Libertine G" w:eastAsia="" w:cs="Linux Libertine G" w:eastAsiaTheme="minorEastAsia"/>
                <w:sz w:val="20"/>
                <w:lang w:eastAsia="fr-FR"/>
              </w:rPr>
            </w:pPr>
            <w:r>
              <w:rPr/>
            </w:r>
            <m:oMath xmlns:m="http://schemas.openxmlformats.org/officeDocument/2006/math">
              <m:r>
                <w:rPr>
                  <w:rFonts w:ascii="Cambria Math" w:hAnsi="Cambria Math"/>
                </w:rPr>
                <m:t xml:space="preserve">j</m:t>
              </m:r>
              <m:r>
                <w:rPr>
                  <w:rFonts w:ascii="Cambria Math" w:hAnsi="Cambria Math"/>
                </w:rPr>
                <m:t xml:space="preserve">'</m:t>
              </m:r>
              <m:r>
                <w:rPr>
                  <w:rFonts w:ascii="Cambria Math" w:hAnsi="Cambria Math"/>
                </w:rPr>
                <m:t xml:space="preserve">ai</m:t>
              </m:r>
              <m:d>
                <m:dPr>
                  <m:begChr m:val="{"/>
                  <m:endChr m:val=""/>
                </m:dPr>
                <m:e>
                  <m:eqArr>
                    <m:e>
                      <m:r>
                        <w:rPr>
                          <w:rFonts w:ascii="Cambria Math" w:hAnsi="Cambria Math"/>
                        </w:rPr>
                        <m:t xml:space="preserve">une</m:t>
                      </m:r>
                      <m:r>
                        <w:rPr>
                          <w:rFonts w:ascii="Cambria Math" w:hAnsi="Cambria Math"/>
                        </w:rPr>
                        <m:t xml:space="preserve">anémie</m:t>
                      </m:r>
                      <m:r>
                        <w:rPr>
                          <w:rFonts w:ascii="Cambria Math" w:hAnsi="Cambria Math"/>
                        </w:rPr>
                        <m:t xml:space="preserve">ferriprive</m:t>
                      </m:r>
                    </m:e>
                    <m:e>
                      <m:r>
                        <w:rPr>
                          <w:rFonts w:ascii="Cambria Math" w:hAnsi="Cambria Math"/>
                        </w:rPr>
                        <m:t xml:space="preserve">une</m:t>
                      </m:r>
                      <m:f>
                        <m:fPr>
                          <m:type m:val="lin"/>
                        </m:fPr>
                        <m:num>
                          <m:r>
                            <w:rPr>
                              <w:rFonts w:ascii="Cambria Math" w:hAnsi="Cambria Math"/>
                            </w:rPr>
                            <m:t xml:space="preserve">carence</m:t>
                          </m:r>
                        </m:num>
                        <m:den>
                          <m:r>
                            <w:rPr>
                              <w:rFonts w:ascii="Cambria Math" w:hAnsi="Cambria Math"/>
                            </w:rPr>
                            <m:t xml:space="preserve">un</m:t>
                          </m:r>
                        </m:den>
                      </m:f>
                      <m:r>
                        <w:rPr>
                          <w:rFonts w:ascii="Cambria Math" w:hAnsi="Cambria Math"/>
                        </w:rPr>
                        <m:t xml:space="preserve">déficit</m:t>
                      </m:r>
                      <m:r>
                        <w:rPr>
                          <w:rFonts w:ascii="Cambria Math" w:hAnsi="Cambria Math"/>
                        </w:rPr>
                        <m:t xml:space="preserve">en</m:t>
                      </m:r>
                      <m:r>
                        <w:rPr>
                          <w:rFonts w:ascii="Cambria Math" w:hAnsi="Cambria Math"/>
                        </w:rPr>
                        <m:t xml:space="preserve">fer</m:t>
                      </m:r>
                    </m:e>
                    <m:e>
                      <m:r>
                        <w:rPr>
                          <w:rFonts w:ascii="Cambria Math" w:hAnsi="Cambria Math"/>
                        </w:rPr>
                        <m:t xml:space="preserve">un</m:t>
                      </m:r>
                      <m:r>
                        <w:rPr>
                          <w:rFonts w:ascii="Cambria Math" w:hAnsi="Cambria Math"/>
                        </w:rPr>
                        <m:t xml:space="preserve">manque</m:t>
                      </m:r>
                      <m:r>
                        <w:rPr>
                          <w:rFonts w:ascii="Cambria Math" w:hAnsi="Cambria Math"/>
                        </w:rPr>
                        <m:t xml:space="preserve">de</m:t>
                      </m:r>
                      <m:r>
                        <w:rPr>
                          <w:rFonts w:ascii="Cambria Math" w:hAnsi="Cambria Math"/>
                        </w:rPr>
                        <m:t xml:space="preserve">fer</m:t>
                      </m:r>
                    </m:e>
                  </m:eqArr>
                </m:e>
              </m:d>
            </m:oMath>
          </w:p>
          <w:p>
            <w:pPr>
              <w:pStyle w:val="Normal"/>
              <w:spacing w:lineRule="auto" w:line="240" w:before="0" w:after="0"/>
              <w:jc w:val="left"/>
              <w:rPr>
                <w:rFonts w:ascii="Linux Libertine G" w:hAnsi="Linux Libertine G" w:cs="Linux Libertine G"/>
                <w:sz w:val="20"/>
                <w:lang w:eastAsia="fr-FR"/>
              </w:rPr>
            </w:pPr>
            <w:r>
              <w:rPr/>
            </w:r>
            <m:oMath xmlns:m="http://schemas.openxmlformats.org/officeDocument/2006/math">
              <m:r>
                <w:rPr>
                  <w:rFonts w:ascii="Cambria Math" w:hAnsi="Cambria Math"/>
                </w:rPr>
                <m:t xml:space="preserve">je</m:t>
              </m:r>
              <m:r>
                <w:rPr>
                  <w:rFonts w:ascii="Cambria Math" w:hAnsi="Cambria Math"/>
                </w:rPr>
                <m:t xml:space="preserve">suis</m:t>
              </m:r>
              <m:d>
                <m:dPr>
                  <m:begChr m:val="{"/>
                  <m:endChr m:val=""/>
                </m:dPr>
                <m:e>
                  <m:eqArr>
                    <m:e>
                      <m:r>
                        <w:rPr>
                          <w:rFonts w:ascii="Cambria Math" w:hAnsi="Cambria Math"/>
                        </w:rPr>
                        <m:t xml:space="preserve">anémié</m:t>
                      </m:r>
                      <m:d>
                        <m:dPr>
                          <m:begChr m:val="("/>
                          <m:endChr m:val=")"/>
                        </m:dPr>
                        <m:e>
                          <m:r>
                            <w:rPr>
                              <w:rFonts w:ascii="Cambria Math" w:hAnsi="Cambria Math"/>
                            </w:rPr>
                            <m:t xml:space="preserve">en</m:t>
                          </m:r>
                        </m:e>
                      </m:d>
                    </m:e>
                    <m:e>
                      <m:r>
                        <w:rPr>
                          <w:rFonts w:ascii="Cambria Math" w:hAnsi="Cambria Math"/>
                        </w:rPr>
                        <m:t xml:space="preserve">en</m:t>
                      </m:r>
                      <m:f>
                        <m:fPr>
                          <m:type m:val="lin"/>
                        </m:fPr>
                        <m:num>
                          <m:f>
                            <m:fPr>
                              <m:type m:val="lin"/>
                            </m:fPr>
                            <m:num>
                              <m:r>
                                <w:rPr>
                                  <w:rFonts w:ascii="Cambria Math" w:hAnsi="Cambria Math"/>
                                </w:rPr>
                                <m:t xml:space="preserve">manque</m:t>
                              </m:r>
                            </m:num>
                            <m:den>
                              <m:r>
                                <w:rPr>
                                  <w:rFonts w:ascii="Cambria Math" w:hAnsi="Cambria Math"/>
                                </w:rPr>
                                <m:t xml:space="preserve">carrence</m:t>
                              </m:r>
                            </m:den>
                          </m:f>
                        </m:num>
                        <m:den>
                          <m:r>
                            <w:rPr>
                              <w:rFonts w:ascii="Cambria Math" w:hAnsi="Cambria Math"/>
                            </w:rPr>
                            <m:t xml:space="preserve">déficit</m:t>
                          </m:r>
                        </m:den>
                      </m:f>
                      <m:r>
                        <w:rPr>
                          <w:rFonts w:ascii="Cambria Math" w:hAnsi="Cambria Math"/>
                        </w:rPr>
                        <m:t xml:space="preserve">de</m:t>
                      </m:r>
                    </m:e>
                  </m:eqArr>
                  <m:r>
                    <w:rPr>
                      <w:rFonts w:ascii="Cambria Math" w:hAnsi="Cambria Math"/>
                    </w:rPr>
                    <m:t xml:space="preserve">fer</m:t>
                  </m:r>
                </m:e>
              </m:d>
            </m:oMath>
          </w:p>
        </w:tc>
      </w:tr>
    </w:tbl>
    <w:p>
      <w:pPr>
        <w:pStyle w:val="Normal"/>
        <w:ind w:left="360" w:hanging="0"/>
        <w:rPr>
          <w:rFonts w:ascii="Linux Libertine G" w:hAnsi="Linux Libertine G" w:cs="Linux Libertine G"/>
          <w:lang w:eastAsia="fr-FR"/>
        </w:rPr>
      </w:pPr>
      <w:r>
        <w:rPr>
          <w:rFonts w:cs="Linux Libertine G" w:ascii="Linux Libertine G" w:hAnsi="Linux Libertine G"/>
          <w:lang w:eastAsia="fr-FR"/>
        </w:rPr>
      </w:r>
    </w:p>
    <w:p>
      <w:pPr>
        <w:pStyle w:val="Normal"/>
        <w:ind w:left="360" w:hanging="0"/>
        <w:rPr/>
      </w:pPr>
      <w:r>
        <w:rPr>
          <w:lang w:eastAsia="fr-FR"/>
        </w:rPr>
        <w:t xml:space="preserve">Ainsi, nous obtenons les valeurs suivantes : </w:t>
      </w: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9,</m:t>
        </m:r>
        <m:r>
          <w:rPr>
            <w:rFonts w:ascii="Cambria Math" w:hAnsi="Cambria Math"/>
          </w:rPr>
          <m:t xml:space="preserve">B</m:t>
        </m:r>
        <m:r>
          <w:rPr>
            <w:rFonts w:ascii="Cambria Math" w:hAnsi="Cambria Math"/>
          </w:rPr>
          <m:t xml:space="preserve">=</m:t>
        </m:r>
        <m:r>
          <w:rPr>
            <w:rFonts w:ascii="Cambria Math" w:hAnsi="Cambria Math"/>
          </w:rPr>
          <m:t xml:space="preserve">2,</m:t>
        </m:r>
        <m:r>
          <w:rPr>
            <w:rFonts w:ascii="Cambria Math" w:hAnsi="Cambria Math"/>
          </w:rPr>
          <m:t xml:space="preserve">C</m:t>
        </m:r>
        <m:r>
          <w:rPr>
            <w:rFonts w:ascii="Cambria Math" w:hAnsi="Cambria Math"/>
          </w:rPr>
          <m:t xml:space="preserve">=</m:t>
        </m:r>
        <m:r>
          <w:rPr>
            <w:rFonts w:ascii="Cambria Math" w:hAnsi="Cambria Math"/>
          </w:rPr>
          <m:t xml:space="preserve">1,</m:t>
        </m:r>
        <m:r>
          <w:rPr>
            <w:rFonts w:ascii="Cambria Math" w:hAnsi="Cambria Math"/>
          </w:rPr>
          <m:t xml:space="preserve">D</m:t>
        </m:r>
        <m:r>
          <w:rPr>
            <w:rFonts w:ascii="Cambria Math" w:hAnsi="Cambria Math"/>
          </w:rPr>
          <m:t xml:space="preserve">=</m:t>
        </m:r>
        <m:r>
          <w:rPr>
            <w:rFonts w:ascii="Cambria Math" w:hAnsi="Cambria Math"/>
          </w:rPr>
          <m:t xml:space="preserve">9.</m:t>
        </m:r>
      </m:oMath>
      <w:r>
        <w:rPr>
          <w:lang w:eastAsia="fr-FR"/>
        </w:rPr>
        <w:t xml:space="preserve"> Nous pouvons de ce fait calculer approximati</w:t>
      </w:r>
      <w:ins w:id="241" w:author="Auteur inconnu" w:date="2019-04-16T10:16:10Z">
        <w:r>
          <w:rPr>
            <w:lang w:eastAsia="fr-FR"/>
          </w:rPr>
          <w:t>vement</w:t>
        </w:r>
      </w:ins>
      <w:del w:id="242" w:author="Auteur inconnu" w:date="2019-04-16T10:16:10Z">
        <w:r>
          <w:rPr>
            <w:lang w:eastAsia="fr-FR"/>
          </w:rPr>
          <w:delText>f</w:delText>
        </w:r>
      </w:del>
      <w:r>
        <w:rPr>
          <w:lang w:eastAsia="fr-FR"/>
        </w:rPr>
        <w:t xml:space="preserve"> le nombre total de variations possibles en multipliant le nombre de variations possibles par tranche sémantique</w:t>
      </w:r>
      <w:del w:id="243" w:author="Auteur inconnu" w:date="2019-04-16T10:16:20Z">
        <w:r>
          <w:rPr>
            <w:lang w:eastAsia="fr-FR"/>
          </w:rPr>
          <w:delText>s</w:delText>
        </w:r>
      </w:del>
      <w:r>
        <w:rPr>
          <w:lang w:eastAsia="fr-FR"/>
        </w:rPr>
        <w:t xml:space="preserve"> : </w:t>
      </w:r>
    </w:p>
    <w:p>
      <w:pPr>
        <w:pStyle w:val="Normal"/>
        <w:ind w:left="360" w:hanging="0"/>
        <w:rPr>
          <w:rFonts w:ascii="Linux Libertine G" w:hAnsi="Linux Libertine G" w:eastAsia="" w:cs="Linux Libertine G" w:eastAsiaTheme="minorEastAsia"/>
          <w:lang w:eastAsia="fr-FR"/>
        </w:rPr>
      </w:pPr>
      <w:r>
        <w:rPr/>
      </w:r>
      <m:oMath xmlns:m="http://schemas.openxmlformats.org/officeDocument/2006/math">
        <m:r>
          <w:rPr>
            <w:rFonts w:ascii="Cambria Math" w:hAnsi="Cambria Math"/>
          </w:rPr>
          <m:t xml:space="preserve">A</m:t>
        </m:r>
        <m:r>
          <w:rPr>
            <w:rFonts w:ascii="Cambria Math" w:hAnsi="Cambria Math"/>
          </w:rPr>
          <m:t xml:space="preserve">×</m:t>
        </m:r>
        <m:r>
          <w:rPr>
            <w:rFonts w:ascii="Cambria Math" w:hAnsi="Cambria Math"/>
          </w:rPr>
          <m:t xml:space="preserve">B</m:t>
        </m:r>
        <m:r>
          <w:rPr>
            <w:rFonts w:ascii="Cambria Math" w:hAnsi="Cambria Math"/>
          </w:rPr>
          <m:t xml:space="preserve">×</m:t>
        </m:r>
        <m:r>
          <w:rPr>
            <w:rFonts w:ascii="Cambria Math" w:hAnsi="Cambria Math"/>
          </w:rPr>
          <m:t xml:space="preserve">C</m:t>
        </m:r>
        <m:r>
          <w:rPr>
            <w:rFonts w:ascii="Cambria Math" w:hAnsi="Cambria Math"/>
          </w:rPr>
          <m:t xml:space="preserve">×</m:t>
        </m:r>
        <m:r>
          <w:rPr>
            <w:rFonts w:ascii="Cambria Math" w:hAnsi="Cambria Math"/>
          </w:rPr>
          <m:t xml:space="preserve">D</m:t>
        </m:r>
        <m:r>
          <w:rPr>
            <w:rFonts w:ascii="Cambria Math" w:hAnsi="Cambria Math"/>
          </w:rPr>
          <m:t xml:space="preserve">=</m:t>
        </m:r>
        <m:r>
          <w:rPr>
            <w:rFonts w:ascii="Cambria Math" w:hAnsi="Cambria Math"/>
          </w:rPr>
          <m:t xml:space="preserve">9</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1</m:t>
        </m:r>
        <m:r>
          <w:rPr>
            <w:rFonts w:ascii="Cambria Math" w:hAnsi="Cambria Math"/>
          </w:rPr>
          <m:t xml:space="preserve">×</m:t>
        </m:r>
        <m:r>
          <w:rPr>
            <w:rFonts w:ascii="Cambria Math" w:hAnsi="Cambria Math"/>
          </w:rPr>
          <m:t xml:space="preserve">9</m:t>
        </m:r>
        <m:r>
          <w:rPr>
            <w:rFonts w:ascii="Cambria Math" w:hAnsi="Cambria Math"/>
          </w:rPr>
          <m:t xml:space="preserve">=</m:t>
        </m:r>
        <m:r>
          <w:rPr>
            <w:rFonts w:ascii="Cambria Math" w:hAnsi="Cambria Math"/>
          </w:rPr>
          <m:t xml:space="preserve">162</m:t>
        </m:r>
      </m:oMath>
    </w:p>
    <w:p>
      <w:pPr>
        <w:pStyle w:val="Normal"/>
        <w:rPr>
          <w:lang w:eastAsia="fr-FR"/>
        </w:rPr>
      </w:pPr>
      <w:r>
        <w:rPr>
          <w:lang w:eastAsia="fr-FR"/>
        </w:rPr>
        <w:t xml:space="preserve">Pour un même sens </w:t>
      </w:r>
      <w:r>
        <w:rPr>
          <w:rFonts w:cs="Cambria Math" w:ascii="Cambria Math" w:hAnsi="Cambria Math"/>
          <w:lang w:eastAsia="fr-FR"/>
        </w:rPr>
        <w:t>𝓢</w:t>
      </w:r>
      <w:r>
        <w:rPr>
          <w:lang w:eastAsia="fr-FR"/>
        </w:rPr>
        <w:t xml:space="preserve">, nous obtenons un ensemble d’énoncés </w:t>
      </w:r>
      <w:r>
        <w:rPr>
          <w:rFonts w:cs="Cambria Math" w:ascii="Cambria Math" w:hAnsi="Cambria Math"/>
          <w:lang w:eastAsia="fr-FR"/>
        </w:rPr>
        <w:t>𝓔</w:t>
      </w:r>
      <w:r>
        <w:rPr>
          <w:lang w:eastAsia="fr-FR"/>
        </w:rPr>
        <w:t xml:space="preserve"> de cardinalité 162, cette cardinalité étant ici minimale puisque la liste des variations possibles n’est pas exhaustive. Mel’čuk établit ainsi, de manière exhaustive, que la construction paraphrastique s’effectue grâce à des règles syntaxiques ainsi qu’à des règles lexicales qu’il détaille au nombre respectif de 29 et 54.</w:t>
      </w:r>
    </w:p>
    <w:p>
      <w:pPr>
        <w:pStyle w:val="Titre2"/>
        <w:numPr>
          <w:ilvl w:val="0"/>
          <w:numId w:val="3"/>
        </w:numPr>
        <w:rPr>
          <w:rFonts w:ascii="Linux Libertine G" w:hAnsi="Linux Libertine G" w:cs="Linux Libertine G"/>
          <w:lang w:eastAsia="fr-FR"/>
        </w:rPr>
      </w:pPr>
      <w:bookmarkStart w:id="429" w:name="_Toc5816033"/>
      <w:r>
        <w:rPr>
          <w:rFonts w:cs="Linux Libertine G" w:ascii="Linux Libertine G" w:hAnsi="Linux Libertine G"/>
          <w:lang w:eastAsia="fr-FR"/>
        </w:rPr>
        <w:t>La paraphrase en TAL</w:t>
      </w:r>
      <w:bookmarkEnd w:id="429"/>
    </w:p>
    <w:p>
      <w:pPr>
        <w:pStyle w:val="Normal"/>
        <w:rPr/>
      </w:pPr>
      <w:r>
        <w:rPr>
          <w:lang w:eastAsia="fr-FR"/>
        </w:rPr>
        <w:t>Katz and Fodor aborde</w:t>
      </w:r>
      <w:ins w:id="244" w:author="Auteur inconnu" w:date="2019-04-16T10:16:55Z">
        <w:r>
          <w:rPr>
            <w:lang w:eastAsia="fr-FR"/>
          </w:rPr>
          <w:t>nt</w:t>
        </w:r>
      </w:ins>
      <w:r>
        <w:rPr>
          <w:lang w:eastAsia="fr-FR"/>
        </w:rPr>
        <w:t xml:space="preserve"> dans The Structure of Semantic Theory le problème de la compréhension sémantique par les machines, et plus particulièrement le problème de la compréhension paraphrastique. En effet, pour qu’une machine “comprenne” qu’un segment textuel est la paraphrase d’un autre segment textuel, il faut que ces deux segments comportent “exactly the same syntactic structure and the corresponding words are either identical or synonymous”. C’est pourquoi utiliser les méthodes de tf-idf ou bien la distance de Jaccard ne nous semble pas </w:t>
      </w:r>
      <w:del w:id="245" w:author="Auteur inconnu" w:date="2019-04-16T10:17:29Z">
        <w:r>
          <w:rPr>
            <w:lang w:eastAsia="fr-FR"/>
          </w:rPr>
          <w:delText xml:space="preserve">être les plus </w:delText>
        </w:r>
      </w:del>
      <w:r>
        <w:rPr>
          <w:lang w:eastAsia="fr-FR"/>
        </w:rPr>
        <w:t>pertinent</w:t>
      </w:r>
      <w:del w:id="246" w:author="Auteur inconnu" w:date="2019-04-16T10:17:32Z">
        <w:r>
          <w:rPr>
            <w:lang w:eastAsia="fr-FR"/>
          </w:rPr>
          <w:delText>es</w:delText>
        </w:r>
      </w:del>
      <w:r>
        <w:rPr>
          <w:lang w:eastAsia="fr-FR"/>
        </w:rPr>
        <w:t>, bien que nous justifiions leur utilisation par le fait que dans notre cas, il est difficile de construire des paraphrases du segment textuel “puis-je donner si je pèse moins de 50 kilos ?” sans répéter les éléments “peser” et “kilos”.</w:t>
      </w:r>
    </w:p>
    <w:p>
      <w:pPr>
        <w:pStyle w:val="Titre2"/>
        <w:numPr>
          <w:ilvl w:val="0"/>
          <w:numId w:val="3"/>
        </w:numPr>
        <w:rPr>
          <w:rFonts w:ascii="Linux Libertine G" w:hAnsi="Linux Libertine G" w:cs="Linux Libertine G"/>
          <w:lang w:eastAsia="fr-FR"/>
        </w:rPr>
      </w:pPr>
      <w:bookmarkStart w:id="430" w:name="_Toc5816034"/>
      <w:r>
        <w:rPr>
          <w:rFonts w:cs="Linux Libertine G" w:ascii="Linux Libertine G" w:hAnsi="Linux Libertine G"/>
          <w:lang w:eastAsia="fr-FR"/>
        </w:rPr>
        <w:t>Le distributionnalisme</w:t>
      </w:r>
      <w:bookmarkEnd w:id="430"/>
    </w:p>
    <w:p>
      <w:pPr>
        <w:pStyle w:val="Normal"/>
        <w:ind w:firstLine="360"/>
        <w:rPr>
          <w:rFonts w:ascii="Linux Libertine G" w:hAnsi="Linux Libertine G" w:cs="Linux Libertine G"/>
          <w:lang w:eastAsia="fr-FR"/>
        </w:rPr>
      </w:pPr>
      <w:r>
        <w:rPr>
          <w:rFonts w:cs="Linux Libertine G" w:ascii="Linux Libertine G" w:hAnsi="Linux Libertine G"/>
          <w:lang w:eastAsia="fr-FR"/>
        </w:rPr>
        <w:t xml:space="preserve">La théorie générale du distributionnalisme, établit par Leonard Bloomfield et Zellig Harris, consiste à segmenter une phrase en différents éléments et à analyser ces derniers, en examinant notamment comment les éléments “gravitent” et s’organisent entre eux. </w:t>
      </w:r>
      <w:r>
        <w:fldChar w:fldCharType="begin"/>
      </w:r>
      <w:r>
        <w:rPr/>
        <w:instrText>ADDIN CSL_CITATION {"citationItems":[{"id":"ITEM-1","itemData":{"ISBN":"0-226-06067-5","author":[{"dropping-particle":"","family":"Bloomfield","given":"Leonard","non-dropping-particle":"","parse-names":false,"suffix":""}],"id":"ITEM-1","issued":{"date-parts":[["1933"]]},"publisher-place":"New York","title":"Language","type":"book"},"uris":["http://www.mendeley.com/documents/?uuid=27baca27-0886-3d80-8064-040807c29c40"]}],"mendeley":{"formattedCitation":"(Bloomfield 1933)","plainTextFormattedCitation":"(Bloomfield 1933)","previouslyFormattedCitation":"(Bloomfield 1933)"},"properties":{"noteIndex":0},"schema":"https://github.com/citation-style-language/schema/raw/master/csl-citation.json"}</w:instrText>
      </w:r>
      <w:r>
        <w:rPr/>
        <w:fldChar w:fldCharType="separate"/>
      </w:r>
      <w:bookmarkStart w:id="431" w:name="__Fieldmark__2392_1112266312"/>
      <w:r>
        <w:rPr/>
      </w:r>
      <w:r>
        <w:rPr>
          <w:rFonts w:cs="Linux Libertine G" w:ascii="Linux Libertine G" w:hAnsi="Linux Libertine G"/>
          <w:lang w:eastAsia="fr-FR"/>
        </w:rPr>
        <w:t>(</w:t>
      </w:r>
      <w:bookmarkStart w:id="432" w:name="__Fieldmark__2117_2850990750"/>
      <w:r>
        <w:rPr>
          <w:rFonts w:cs="Linux Libertine G" w:ascii="Linux Libertine G" w:hAnsi="Linux Libertine G"/>
          <w:lang w:eastAsia="fr-FR"/>
        </w:rPr>
        <w:t>B</w:t>
      </w:r>
      <w:bookmarkStart w:id="433" w:name="__Fieldmark__1852_282753565"/>
      <w:r>
        <w:rPr>
          <w:rFonts w:cs="Linux Libertine G" w:ascii="Linux Libertine G" w:hAnsi="Linux Libertine G"/>
          <w:lang w:eastAsia="fr-FR"/>
        </w:rPr>
        <w:t>l</w:t>
      </w:r>
      <w:bookmarkStart w:id="434" w:name="__Fieldmark__2085_2426741205"/>
      <w:r>
        <w:rPr>
          <w:rFonts w:cs="Linux Libertine G" w:ascii="Linux Libertine G" w:hAnsi="Linux Libertine G"/>
          <w:lang w:eastAsia="fr-FR"/>
        </w:rPr>
        <w:t>oomfield 1933)</w:t>
      </w:r>
      <w:r>
        <w:rPr/>
      </w:r>
      <w:r>
        <w:rPr/>
        <w:fldChar w:fldCharType="end"/>
      </w:r>
      <w:bookmarkEnd w:id="431"/>
      <w:bookmarkEnd w:id="432"/>
      <w:bookmarkEnd w:id="433"/>
      <w:bookmarkEnd w:id="434"/>
      <w:r>
        <w:rPr>
          <w:rFonts w:cs="Linux Libertine G" w:ascii="Linux Libertine G" w:hAnsi="Linux Libertine G"/>
          <w:lang w:eastAsia="fr-FR"/>
        </w:rPr>
        <w:t xml:space="preserve"> nomme ces éléments “constituents” (constituants). Selon lui, une phrase est une forme complexe composée de plusieurs “ultimate constituents” (composants fondamentaux). </w:t>
      </w:r>
      <w:r>
        <w:rPr>
          <w:rFonts w:cs="Linux Libertine G" w:ascii="Linux Libertine G" w:hAnsi="Linux Libertine G"/>
          <w:lang w:val="en-US" w:eastAsia="fr-FR"/>
        </w:rPr>
        <w:t>Cependant, il statue que “</w:t>
      </w:r>
      <w:r>
        <w:rPr>
          <w:rFonts w:cs="Linux Libertine G" w:ascii="Linux Libertine G" w:hAnsi="Linux Libertine G"/>
          <w:i/>
          <w:lang w:val="en-US" w:eastAsia="fr-FR"/>
        </w:rPr>
        <w:t>we could not understand the forms of a language if we merely reduced all the complex forms to the ultimate constituents</w:t>
      </w:r>
      <w:r>
        <w:rPr>
          <w:rFonts w:cs="Linux Libertine G" w:ascii="Linux Libertine G" w:hAnsi="Linux Libertine G"/>
          <w:lang w:val="en-US" w:eastAsia="fr-FR"/>
        </w:rPr>
        <w:t xml:space="preserve">”. </w:t>
      </w:r>
      <w:r>
        <w:rPr>
          <w:rFonts w:cs="Linux Libertine G" w:ascii="Linux Libertine G" w:hAnsi="Linux Libertine G"/>
          <w:lang w:val="de-DE" w:eastAsia="fr-FR"/>
        </w:rPr>
        <w:t xml:space="preserve">Illustrons cette assertion par un exemple en langue allemande : Ich glaube nicht, dass der Hund, den ich sehe, ein Deutscher Schäferhund ist. </w:t>
      </w:r>
      <w:r>
        <w:rPr>
          <w:rFonts w:cs="Linux Libertine G" w:ascii="Linux Libertine G" w:hAnsi="Linux Libertine G"/>
          <w:lang w:eastAsia="fr-FR"/>
        </w:rPr>
        <w:t xml:space="preserve">Si l’on décompose la phrase uniquement en constituants fondamentaux, on comprendra la chose suivante : je ne crois pas, que le chien, lui je vois, un berger allemand est, ce qui n’a aucun sens. On remarque de ce fait, comme l’expriment justement </w:t>
      </w:r>
      <w:r>
        <w:fldChar w:fldCharType="begin"/>
      </w:r>
      <w:r>
        <w:rPr/>
        <w:instrText>ADDIN CSL_CITATION {"citationItems":[{"id":"ITEM-1","itemData":{"DOI":"10.1016/B978-0-12-159101-4.50017-6","abstract":"La Grammaire Catégorielle Combinatoire Applicative étend la Grammaire Catégorielle Combinatoire de Steedman par une association canonique entre les règles et des combinateurs de Curry d’une part et l’utilisation de métarègles qui contrôlent les opérations de changement de type d’autre part. Ce modèle est inclus dans le modèle général de la Grammaire Applicative et Cognitive (Desclés) avec trois niveaux de représentation : (i) le phénotype (expressions concaténées) ; (ii) le génotype (expressions applicatives) ; (iii) les représentations cognitives (sens des prédicats linguistiques). L’objectif de cet article est : (i) l’analyse automatique des expressions phénotypiques ; (ii) la construction des expressions applicatives sous jacentes aux énoncés analysés. L’analyse théorique est appliquée aux problèmes de la pseudo-ambiguité et de la coordination.","author":[{"dropping-particle":"","family":"Descles","given":"Jean-Pierre","non-dropping-particle":"","parse-names":false,"suffix":""},{"dropping-particle":"","family":"Biskri","given":"Ismail","non-dropping-particle":"","parse-names":false,"suffix":""}],"container-title":"Mathématiques et sciences humaine","id":"ITEM-1","issued":{"date-parts":[["1995"]]},"page":"39-68","title":"Logique combinatoire et linguistique : grammaire catégorielle combinatoire applicative","type":"article-journal","volume":"132"},"uris":["http://www.mendeley.com/documents/?uuid=65480b40-fe51-42ec-aa38-6ba76ffd45f1"]}],"mendeley":{"formattedCitation":"(Descles and Biskri 1995)","plainTextFormattedCitation":"(Descles and Biskri 1995)","previouslyFormattedCitation":"(Descles and Biskri 1995)"},"properties":{"noteIndex":0},"schema":"https://github.com/citation-style-language/schema/raw/master/csl-citation.json"}</w:instrText>
      </w:r>
      <w:r>
        <w:rPr/>
        <w:fldChar w:fldCharType="separate"/>
      </w:r>
      <w:bookmarkStart w:id="435" w:name="__Fieldmark__2412_1112266312"/>
      <w:r>
        <w:rPr/>
      </w:r>
      <w:r>
        <w:rPr>
          <w:rFonts w:cs="Linux Libertine G" w:ascii="Linux Libertine G" w:hAnsi="Linux Libertine G"/>
          <w:lang w:eastAsia="fr-FR"/>
        </w:rPr>
        <w:t>(</w:t>
      </w:r>
      <w:bookmarkStart w:id="436" w:name="__Fieldmark__2133_2850990750"/>
      <w:r>
        <w:rPr>
          <w:rFonts w:cs="Linux Libertine G" w:ascii="Linux Libertine G" w:hAnsi="Linux Libertine G"/>
          <w:lang w:eastAsia="fr-FR"/>
        </w:rPr>
        <w:t>D</w:t>
      </w:r>
      <w:bookmarkStart w:id="437" w:name="__Fieldmark__1864_282753565"/>
      <w:r>
        <w:rPr>
          <w:rFonts w:cs="Linux Libertine G" w:ascii="Linux Libertine G" w:hAnsi="Linux Libertine G"/>
          <w:lang w:eastAsia="fr-FR"/>
        </w:rPr>
        <w:t>e</w:t>
      </w:r>
      <w:bookmarkStart w:id="438" w:name="__Fieldmark__2120_2426741205"/>
      <w:r>
        <w:rPr>
          <w:rFonts w:cs="Linux Libertine G" w:ascii="Linux Libertine G" w:hAnsi="Linux Libertine G"/>
          <w:lang w:eastAsia="fr-FR"/>
        </w:rPr>
        <w:t>scles and Biskri 1995)</w:t>
      </w:r>
      <w:r>
        <w:rPr/>
      </w:r>
      <w:r>
        <w:rPr/>
        <w:fldChar w:fldCharType="end"/>
      </w:r>
      <w:bookmarkEnd w:id="435"/>
      <w:bookmarkEnd w:id="436"/>
      <w:bookmarkEnd w:id="437"/>
      <w:bookmarkEnd w:id="438"/>
      <w:r>
        <w:rPr>
          <w:rFonts w:cs="Linux Libertine G" w:ascii="Linux Libertine G" w:hAnsi="Linux Libertine G"/>
          <w:lang w:eastAsia="fr-FR"/>
        </w:rPr>
        <w:t xml:space="preserve">, qu’“un énoncé peut être considéré comme une suite de mots ordonnés selon des règles syntagmatiques qui ne reflètent pas forcément l’ordre dans lequel les mots s’appliquent les uns aux autres pour construire l’interprétation sémantique fonctionnelle”. </w:t>
      </w:r>
    </w:p>
    <w:p>
      <w:pPr>
        <w:pStyle w:val="Normal"/>
        <w:rPr/>
      </w:pPr>
      <w:r>
        <w:rPr>
          <w:rFonts w:cs="Linux Libertine G" w:ascii="Linux Libertine G" w:hAnsi="Linux Libertine G"/>
          <w:lang w:eastAsia="fr-FR"/>
        </w:rPr>
        <w:t>Ainsi, Bloomfield introduit la notion de “immediat constituents” (constituants immédiats), c’est-à-dire que l’on applique à chaque constituant</w:t>
      </w:r>
      <w:del w:id="247" w:author="Auteur inconnu" w:date="2019-04-16T10:19:01Z">
        <w:r>
          <w:rPr>
            <w:rFonts w:cs="Linux Libertine G" w:ascii="Linux Libertine G" w:hAnsi="Linux Libertine G"/>
            <w:lang w:eastAsia="fr-FR"/>
          </w:rPr>
          <w:delText>s</w:delText>
        </w:r>
      </w:del>
      <w:r>
        <w:rPr>
          <w:rFonts w:cs="Linux Libertine G" w:ascii="Linux Libertine G" w:hAnsi="Linux Libertine G"/>
          <w:lang w:eastAsia="fr-FR"/>
        </w:rPr>
        <w:t xml:space="preserve"> fondamenta</w:t>
      </w:r>
      <w:ins w:id="248" w:author="Auteur inconnu" w:date="2019-04-16T10:19:04Z">
        <w:r>
          <w:rPr>
            <w:rFonts w:cs="Linux Libertine G" w:ascii="Linux Libertine G" w:hAnsi="Linux Libertine G"/>
            <w:lang w:eastAsia="fr-FR"/>
          </w:rPr>
          <w:t>l</w:t>
        </w:r>
      </w:ins>
      <w:del w:id="249" w:author="Auteur inconnu" w:date="2019-04-16T10:19:03Z">
        <w:r>
          <w:rPr>
            <w:rFonts w:cs="Linux Libertine G" w:ascii="Linux Libertine G" w:hAnsi="Linux Libertine G"/>
            <w:lang w:eastAsia="fr-FR"/>
          </w:rPr>
          <w:delText>ux</w:delText>
        </w:r>
      </w:del>
      <w:r>
        <w:rPr>
          <w:rFonts w:cs="Linux Libertine G" w:ascii="Linux Libertine G" w:hAnsi="Linux Libertine G"/>
          <w:lang w:eastAsia="fr-FR"/>
        </w:rPr>
        <w:t xml:space="preserve"> formant un constituant immédiat une analyse combinatoire. La théorie de la sémantique combinatoire est abordée en détail plus loin dans nos recherches</w:t>
      </w:r>
      <w:del w:id="250" w:author="Auteur inconnu" w:date="2019-04-16T10:19:26Z">
        <w:r>
          <w:rPr>
            <w:rFonts w:cs="Linux Libertine G" w:ascii="Linux Libertine G" w:hAnsi="Linux Libertine G"/>
            <w:lang w:eastAsia="fr-FR"/>
          </w:rPr>
          <w:delText>, mais nous pouvons la résumer rapidement</w:delText>
        </w:r>
      </w:del>
      <w:r>
        <w:rPr>
          <w:rFonts w:cs="Linux Libertine G" w:ascii="Linux Libertine G" w:hAnsi="Linux Libertine G"/>
          <w:lang w:eastAsia="fr-FR"/>
        </w:rPr>
        <w:t xml:space="preserve">. Elle établit que l’on peut additionner le sens sémantique individuel des constituants afin d’obtenir le sens total de l’énoncé. Ce découpage en constituants immédiats fait écho à la notion de </w:t>
      </w:r>
      <w:r>
        <w:rPr>
          <w:rFonts w:cs="Linux Libertine G" w:ascii="Linux Libertine G" w:hAnsi="Linux Libertine G"/>
          <w:i/>
          <w:lang w:eastAsia="fr-FR"/>
        </w:rPr>
        <w:t xml:space="preserve">tranches sémantiques </w:t>
      </w:r>
      <w:r>
        <w:rPr>
          <w:rFonts w:cs="Linux Libertine G" w:ascii="Linux Libertine G" w:hAnsi="Linux Libertine G"/>
          <w:lang w:eastAsia="fr-FR"/>
        </w:rPr>
        <w:t>introduite par Mel’čuk</w:t>
      </w:r>
      <w:ins w:id="251" w:author="Auteur inconnu" w:date="2019-04-16T10:19:46Z">
        <w:r>
          <w:rPr>
            <w:rFonts w:cs="Linux Libertine G" w:ascii="Linux Libertine G" w:hAnsi="Linux Libertine G"/>
            <w:lang w:eastAsia="fr-FR"/>
          </w:rPr>
          <w:t>.</w:t>
        </w:r>
      </w:ins>
    </w:p>
    <w:p>
      <w:pPr>
        <w:pStyle w:val="Normal"/>
        <w:rPr/>
      </w:pPr>
      <w:r>
        <w:rPr>
          <w:rFonts w:cs="Linux Libertine G" w:ascii="Linux Libertine G" w:hAnsi="Linux Libertine G"/>
          <w:lang w:eastAsia="fr-FR"/>
        </w:rPr>
        <w:t xml:space="preserve">De ce fait, l’analyse dite en constituants immédiats permet de mettre en avant les différentes relations qu’entretiennent les syntagmes à l’intérieur d’une même phrase. Cependant, sur le plan sémantique, cette analyse </w:t>
      </w:r>
      <w:del w:id="252" w:author="Auteur inconnu" w:date="2019-04-16T10:20:16Z">
        <w:r>
          <w:rPr>
            <w:rFonts w:cs="Linux Libertine G" w:ascii="Linux Libertine G" w:hAnsi="Linux Libertine G"/>
            <w:lang w:eastAsia="fr-FR"/>
          </w:rPr>
          <w:delText>peut</w:delText>
        </w:r>
      </w:del>
      <w:r>
        <w:rPr>
          <w:rFonts w:cs="Linux Libertine G" w:ascii="Linux Libertine G" w:hAnsi="Linux Libertine G"/>
          <w:lang w:eastAsia="fr-FR"/>
        </w:rPr>
        <w:t xml:space="preserve"> </w:t>
      </w:r>
      <w:del w:id="253" w:author="Auteur inconnu" w:date="2019-04-16T10:20:07Z">
        <w:r>
          <w:rPr>
            <w:rFonts w:cs="Linux Libertine G" w:ascii="Linux Libertine G" w:hAnsi="Linux Libertine G"/>
            <w:lang w:eastAsia="fr-FR"/>
          </w:rPr>
          <w:delText>vite</w:delText>
        </w:r>
      </w:del>
      <w:r>
        <w:rPr>
          <w:rFonts w:cs="Linux Libertine G" w:ascii="Linux Libertine G" w:hAnsi="Linux Libertine G"/>
          <w:lang w:eastAsia="fr-FR"/>
        </w:rPr>
        <w:t xml:space="preserve"> </w:t>
      </w:r>
      <w:del w:id="254" w:author="Auteur inconnu" w:date="2019-04-16T10:20:20Z">
        <w:r>
          <w:rPr>
            <w:rFonts w:cs="Linux Libertine G" w:ascii="Linux Libertine G" w:hAnsi="Linux Libertine G"/>
            <w:lang w:eastAsia="fr-FR"/>
          </w:rPr>
          <w:delText>devenir</w:delText>
        </w:r>
      </w:del>
      <w:ins w:id="255" w:author="Auteur inconnu" w:date="2019-04-16T10:20:20Z">
        <w:r>
          <w:rPr>
            <w:rFonts w:cs="Linux Libertine G" w:ascii="Linux Libertine G" w:hAnsi="Linux Libertine G"/>
            <w:lang w:eastAsia="fr-FR"/>
          </w:rPr>
          <w:t>devient</w:t>
        </w:r>
      </w:ins>
      <w:r>
        <w:rPr>
          <w:rFonts w:cs="Linux Libertine G" w:ascii="Linux Libertine G" w:hAnsi="Linux Libertine G"/>
          <w:lang w:eastAsia="fr-FR"/>
        </w:rPr>
        <w:t xml:space="preserve"> problématique. Considérons la représentation en constituants immédiats de l’énoncé A suivant : </w:t>
      </w:r>
      <w:r>
        <w:rPr>
          <w:rFonts w:cs="Linux Libertine G" w:ascii="Linux Libertine G" w:hAnsi="Linux Libertine G"/>
          <w:i/>
          <w:lang w:eastAsia="fr-FR"/>
        </w:rPr>
        <w:t>je peux donner si je pèse 50 kilos</w:t>
      </w:r>
      <w:r>
        <w:rPr>
          <w:rFonts w:cs="Linux Libertine G" w:ascii="Linux Libertine G" w:hAnsi="Linux Libertine G"/>
          <w:lang w:eastAsia="fr-FR"/>
        </w:rPr>
        <w:t xml:space="preserve">. </w:t>
      </w:r>
    </w:p>
    <w:p>
      <w:pPr>
        <w:pStyle w:val="Normal"/>
        <w:rPr>
          <w:rFonts w:ascii="Linux Libertine G" w:hAnsi="Linux Libertine G" w:cs="Linux Libertine G"/>
          <w:lang w:eastAsia="fr-FR"/>
        </w:rPr>
      </w:pPr>
      <w:r>
        <w:rPr/>
        <w:drawing>
          <wp:inline distT="0" distB="0" distL="0" distR="0">
            <wp:extent cx="5731510" cy="2971800"/>
            <wp:effectExtent l="0" t="0" r="0" b="0"/>
            <wp:docPr id="15" name="Imag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21" descr=""/>
                    <pic:cNvPicPr>
                      <a:picLocks noChangeAspect="1" noChangeArrowheads="1"/>
                    </pic:cNvPicPr>
                  </pic:nvPicPr>
                  <pic:blipFill>
                    <a:blip r:embed="rId5"/>
                    <a:srcRect l="0" t="9780" r="0" b="16887"/>
                    <a:stretch>
                      <a:fillRect/>
                    </a:stretch>
                  </pic:blipFill>
                  <pic:spPr bwMode="auto">
                    <a:xfrm>
                      <a:off x="0" y="0"/>
                      <a:ext cx="5731510" cy="2971800"/>
                    </a:xfrm>
                    <a:prstGeom prst="rect">
                      <a:avLst/>
                    </a:prstGeom>
                  </pic:spPr>
                </pic:pic>
              </a:graphicData>
            </a:graphic>
          </wp:inline>
        </w:drawing>
      </w:r>
    </w:p>
    <w:p>
      <w:pPr>
        <w:pStyle w:val="Normal"/>
        <w:rPr/>
      </w:pPr>
      <w:ins w:id="256" w:author="Auteur inconnu" w:date="2019-04-16T10:20:51Z">
        <w:r>
          <w:rPr/>
          <w:commentReference w:id="6"/>
        </w:r>
      </w:ins>
      <w:r>
        <w:rPr/>
        <w:t>On observe ainsi les dépendances syntaxiques existantes entre les différents éléments qui composent l’énoncé. Cependant, celles-ci nous en apprennent peu sur les dépendances sémantiques. En effet, dans un arbre syntaxique, on peut intervertir les éléments de même nature (si l’on se situe sur l’axe paradigmatique). Ainsi, selon l’arbre de l’énoncé A</w:t>
      </w:r>
      <w:ins w:id="257" w:author="Auteur inconnu" w:date="2019-04-16T10:23:51Z">
        <w:r>
          <w:rPr/>
          <w:t xml:space="preserve"> </w:t>
        </w:r>
      </w:ins>
      <w:ins w:id="258" w:author="Auteur inconnu" w:date="2019-04-16T10:23:51Z">
        <w:r>
          <w:rPr/>
          <w:t>(figure XXX)</w:t>
        </w:r>
      </w:ins>
      <w:r>
        <w:rPr/>
        <w:t>, nous pourrions tout à fait construire l’énoncé B *</w:t>
      </w:r>
      <w:r>
        <w:rPr>
          <w:i/>
        </w:rPr>
        <w:t>je pèse 45 kilos si je peux donner</w:t>
      </w:r>
      <w:r>
        <w:rPr/>
        <w:t xml:space="preserve"> ou l’énoncé C *</w:t>
      </w:r>
      <w:r>
        <w:rPr>
          <w:i/>
        </w:rPr>
        <w:t>je pèse donner si je peux 45 kilos</w:t>
      </w:r>
      <w:r>
        <w:rPr/>
        <w:t xml:space="preserve">. Ces énoncés sont syntaxiquement corrects, mais sémantiquement erronés. Cela s’explique par le fait que, bien que </w:t>
      </w:r>
      <w:r>
        <w:rPr>
          <w:i/>
        </w:rPr>
        <w:t>pouvoir</w:t>
      </w:r>
      <w:r>
        <w:rPr/>
        <w:t xml:space="preserve"> et </w:t>
      </w:r>
      <w:r>
        <w:rPr>
          <w:i/>
        </w:rPr>
        <w:t>peser</w:t>
      </w:r>
      <w:r>
        <w:rPr/>
        <w:t xml:space="preserve"> appartiennent à la même catégorie grammaticale (verbe), ils n’apparaissent pas dans le même contexte : </w:t>
      </w:r>
      <w:r>
        <w:rPr>
          <w:i/>
        </w:rPr>
        <w:t>pouvoir</w:t>
      </w:r>
      <w:r>
        <w:rPr/>
        <w:t xml:space="preserve"> apparaît suivi d’un autre verbe à l’infinitif tandis que </w:t>
      </w:r>
      <w:r>
        <w:rPr>
          <w:i/>
        </w:rPr>
        <w:t>peser</w:t>
      </w:r>
      <w:r>
        <w:rPr/>
        <w:t xml:space="preserve"> apparaît ici suivi d’un numéral (bien qu’il puisse être suivi d’autre chose). </w:t>
      </w:r>
      <w:r>
        <w:rPr>
          <w:lang w:val="en-US"/>
        </w:rPr>
        <w:t xml:space="preserve">C’est exactement ce que théorise </w:t>
      </w:r>
      <w:r>
        <w:fldChar w:fldCharType="begin"/>
      </w:r>
      <w:r>
        <w:rPr/>
        <w:instrText>ADDIN CSL_CITATION {"citationItems":[{"id":"ITEM-1","itemData":{"author":[{"dropping-particle":"","family":"Harris","given":"Zellig","non-dropping-particle":"","parse-names":false,"suffix":""}],"id":"ITEM-1","issued":{"date-parts":[["1968"]]},"title":"Mathematical Structures in Language","type":"article-journal"},"uris":["http://www.mendeley.com/documents/?uuid=74f396fe-717d-45a4-a766-6391c4b53d12"]}],"mendeley":{"formattedCitation":"(Harris 1968)","plainTextFormattedCitation":"(Harris 1968)","previouslyFormattedCitation":"(Harris 1968)"},"properties":{"noteIndex":0},"schema":"https://github.com/citation-style-language/schema/raw/master/csl-citation.json"}</w:instrText>
      </w:r>
      <w:r>
        <w:rPr/>
        <w:fldChar w:fldCharType="separate"/>
      </w:r>
      <w:bookmarkStart w:id="439" w:name="__Fieldmark__2448_1112266312"/>
      <w:r>
        <w:rPr/>
      </w:r>
      <w:r>
        <w:rPr>
          <w:lang w:val="en-US"/>
        </w:rPr>
        <w:t>(</w:t>
      </w:r>
      <w:bookmarkStart w:id="440" w:name="__Fieldmark__2165_2850990750"/>
      <w:r>
        <w:rPr>
          <w:lang w:val="en-US"/>
        </w:rPr>
        <w:t>H</w:t>
      </w:r>
      <w:bookmarkStart w:id="441" w:name="__Fieldmark__1892_282753565"/>
      <w:r>
        <w:rPr>
          <w:lang w:val="en-US"/>
        </w:rPr>
        <w:t>a</w:t>
      </w:r>
      <w:bookmarkStart w:id="442" w:name="__Fieldmark__2174_2426741205"/>
      <w:r>
        <w:rPr>
          <w:lang w:val="en-US"/>
        </w:rPr>
        <w:t>rris 1968)</w:t>
      </w:r>
      <w:r>
        <w:rPr/>
      </w:r>
      <w:r>
        <w:rPr/>
        <w:fldChar w:fldCharType="end"/>
      </w:r>
      <w:bookmarkEnd w:id="439"/>
      <w:bookmarkEnd w:id="440"/>
      <w:bookmarkEnd w:id="441"/>
      <w:bookmarkEnd w:id="442"/>
      <w:r>
        <w:rPr>
          <w:lang w:val="en-US"/>
        </w:rPr>
        <w:t xml:space="preserve"> : “Predicates also have their interpretation conditioned by the nature of their argument”. </w:t>
      </w:r>
      <w:r>
        <w:rPr/>
        <w:t xml:space="preserve">Son exemple s’appuie sur les différents sens du verbe </w:t>
      </w:r>
      <w:r>
        <w:rPr>
          <w:i/>
        </w:rPr>
        <w:t xml:space="preserve">cut </w:t>
      </w:r>
      <w:r>
        <w:rPr/>
        <w:t xml:space="preserve">(couper) : </w:t>
      </w:r>
      <w:r>
        <w:rPr>
          <w:i/>
        </w:rPr>
        <w:t>to cut one’s finger</w:t>
      </w:r>
      <w:r>
        <w:rPr/>
        <w:t xml:space="preserve"> (se couper un doigt) signifie « faire un incision » tandis que </w:t>
      </w:r>
      <w:r>
        <w:rPr>
          <w:i/>
        </w:rPr>
        <w:t xml:space="preserve">to cut prices </w:t>
      </w:r>
      <w:r>
        <w:rPr/>
        <w:t>(« faire des coupes budgétaires </w:t>
      </w:r>
      <w:r>
        <w:rPr>
          <w:rStyle w:val="Ancredenotedebasdepage"/>
          <w:rStyle w:val="Ancredenotedebasdepage"/>
        </w:rPr>
        <w:footnoteReference w:id="6"/>
      </w:r>
      <w:r>
        <w:rPr/>
        <w:t xml:space="preserve">») signifie « réduire ».  </w:t>
      </w:r>
    </w:p>
    <w:p>
      <w:pPr>
        <w:pStyle w:val="Normal"/>
        <w:rPr>
          <w:rFonts w:ascii="Linux Libertine G" w:hAnsi="Linux Libertine G" w:cs="Linux Libertine G"/>
          <w:lang w:eastAsia="fr-FR"/>
        </w:rPr>
      </w:pPr>
      <w:r>
        <w:rPr>
          <w:rFonts w:cs="Linux Libertine G" w:ascii="Linux Libertine G" w:hAnsi="Linux Libertine G"/>
          <w:lang w:eastAsia="fr-FR"/>
        </w:rPr>
      </w:r>
    </w:p>
    <w:p>
      <w:pPr>
        <w:pStyle w:val="Titre1"/>
        <w:numPr>
          <w:ilvl w:val="0"/>
          <w:numId w:val="2"/>
        </w:numPr>
        <w:ind w:left="357" w:hanging="357"/>
        <w:rPr>
          <w:rFonts w:ascii="Linux Libertine G" w:hAnsi="Linux Libertine G" w:cs="Linux Libertine G"/>
        </w:rPr>
      </w:pPr>
      <w:bookmarkStart w:id="443" w:name="_Toc5816035"/>
      <w:r>
        <w:rPr>
          <w:rFonts w:cs="Linux Libertine G" w:ascii="Linux Libertine G" w:hAnsi="Linux Libertine G"/>
        </w:rPr>
        <w:t>Implémentation du système</w:t>
      </w:r>
      <w:bookmarkEnd w:id="443"/>
    </w:p>
    <w:p>
      <w:pPr>
        <w:pStyle w:val="Titre2"/>
        <w:numPr>
          <w:ilvl w:val="0"/>
          <w:numId w:val="3"/>
        </w:numPr>
        <w:rPr>
          <w:rFonts w:ascii="Linux Libertine G" w:hAnsi="Linux Libertine G" w:cs="Linux Libertine G"/>
        </w:rPr>
      </w:pPr>
      <w:r>
        <w:rPr>
          <w:rFonts w:cs="Linux Libertine G" w:ascii="Linux Libertine G" w:hAnsi="Linux Libertine G"/>
        </w:rPr>
        <w:t>Présentation des librairies utilisées</w:t>
      </w:r>
    </w:p>
    <w:p>
      <w:pPr>
        <w:pStyle w:val="Normal"/>
        <w:ind w:firstLine="284"/>
        <w:rPr/>
      </w:pPr>
      <w:r>
        <w:rPr>
          <w:rFonts w:cs="Linux Libertine G" w:ascii="Linux Libertine G" w:hAnsi="Linux Libertine G"/>
        </w:rPr>
        <w:t>Avant de pouvoir modéliser les questions afin qu’elles soient traitables par l’ordinateur, nous devons les normaliser, c’est-à-dire effectuer une série de traitement</w:t>
      </w:r>
      <w:ins w:id="259" w:author="Auteur inconnu" w:date="2019-04-16T10:31:27Z">
        <w:r>
          <w:rPr>
            <w:rFonts w:cs="Linux Libertine G" w:ascii="Linux Libertine G" w:hAnsi="Linux Libertine G"/>
          </w:rPr>
          <w:t>s</w:t>
        </w:r>
      </w:ins>
      <w:r>
        <w:rPr>
          <w:rFonts w:cs="Linux Libertine G" w:ascii="Linux Libertine G" w:hAnsi="Linux Libertine G"/>
        </w:rPr>
        <w:t xml:space="preserve"> afin de </w:t>
      </w:r>
      <w:del w:id="260" w:author="Auteur inconnu" w:date="2019-04-16T10:31:53Z">
        <w:r>
          <w:rPr>
            <w:rFonts w:cs="Linux Libertine G" w:ascii="Linux Libertine G" w:hAnsi="Linux Libertine G"/>
          </w:rPr>
          <w:delText xml:space="preserve">rendre </w:delText>
        </w:r>
      </w:del>
      <w:r>
        <w:rPr>
          <w:rFonts w:cs="Linux Libertine G" w:ascii="Linux Libertine G" w:hAnsi="Linux Libertine G"/>
        </w:rPr>
        <w:t xml:space="preserve">les </w:t>
      </w:r>
      <w:del w:id="261" w:author="Auteur inconnu" w:date="2019-04-16T10:31:57Z">
        <w:r>
          <w:rPr>
            <w:rFonts w:cs="Linux Libertine G" w:ascii="Linux Libertine G" w:hAnsi="Linux Libertine G"/>
          </w:rPr>
          <w:delText>données de la question exploitables</w:delText>
        </w:r>
      </w:del>
      <w:ins w:id="262" w:author="Auteur inconnu" w:date="2019-04-16T10:31:57Z">
        <w:r>
          <w:rPr>
            <w:rFonts w:cs="Linux Libertine G" w:ascii="Linux Libertine G" w:hAnsi="Linux Libertine G"/>
          </w:rPr>
          <w:t>représente</w:t>
        </w:r>
      </w:ins>
      <w:ins w:id="263" w:author="Auteur inconnu" w:date="2019-04-16T10:32:00Z">
        <w:r>
          <w:rPr>
            <w:rFonts w:cs="Linux Libertine G" w:ascii="Linux Libertine G" w:hAnsi="Linux Libertine G"/>
          </w:rPr>
          <w:t>r sous une nouvelle forme adaptée à la recherche de similarités ...</w:t>
        </w:r>
      </w:ins>
      <w:r>
        <w:rPr>
          <w:rFonts w:cs="Linux Libertine G" w:ascii="Linux Libertine G" w:hAnsi="Linux Libertine G"/>
        </w:rPr>
        <w:t>.</w:t>
      </w:r>
    </w:p>
    <w:p>
      <w:pPr>
        <w:pStyle w:val="Titre4"/>
        <w:numPr>
          <w:ilvl w:val="0"/>
          <w:numId w:val="12"/>
        </w:numPr>
        <w:rPr>
          <w:rFonts w:ascii="Linux Libertine G" w:hAnsi="Linux Libertine G" w:cs="Linux Libertine G"/>
        </w:rPr>
      </w:pPr>
      <w:bookmarkStart w:id="444" w:name="_Toc5816037"/>
      <w:r>
        <w:rPr>
          <w:rFonts w:cs="Linux Libertine G" w:ascii="Linux Libertine G" w:hAnsi="Linux Libertine G"/>
        </w:rPr>
        <w:t>Présentation de NLTK et TreeTagger</w:t>
      </w:r>
      <w:bookmarkEnd w:id="444"/>
    </w:p>
    <w:p>
      <w:pPr>
        <w:pStyle w:val="Normal"/>
        <w:ind w:firstLine="357"/>
        <w:rPr>
          <w:rFonts w:ascii="Linux Libertine G" w:hAnsi="Linux Libertine G" w:cs="Linux Libertine G"/>
        </w:rPr>
      </w:pPr>
      <w:r>
        <w:rPr>
          <w:rFonts w:cs="Linux Libertine G" w:ascii="Linux Libertine G" w:hAnsi="Linux Libertine G"/>
        </w:rPr>
        <w:t>La bibliothèque NLTK</w:t>
      </w:r>
      <w:ins w:id="264" w:author="Auteur inconnu" w:date="2019-04-16T10:33:32Z">
        <w:r>
          <w:rPr>
            <w:rFonts w:cs="Linux Libertine G" w:ascii="Linux Libertine G" w:hAnsi="Linux Libertine G"/>
          </w:rPr>
          <w:commentReference w:id="7"/>
        </w:r>
      </w:ins>
      <w:r>
        <w:rPr>
          <w:rFonts w:cs="Linux Libertine G" w:ascii="Linux Libertine G" w:hAnsi="Linux Libertine G"/>
        </w:rPr>
        <w:t xml:space="preserve"> (</w:t>
      </w:r>
      <w:r>
        <w:rPr>
          <w:rFonts w:cs="Linux Libertine G" w:ascii="Linux Libertine G" w:hAnsi="Linux Libertine G"/>
          <w:i/>
        </w:rPr>
        <w:t>Natural Language Toolkit</w:t>
      </w:r>
      <w:r>
        <w:rPr>
          <w:rFonts w:cs="Linux Libertine G" w:ascii="Linux Libertine G" w:hAnsi="Linux Libertine G"/>
        </w:rPr>
        <w:t xml:space="preserve">) est une bibliothèque Python développé en 2005 par Steven Bird et Edward Loper qui permet notamment de segmenter, d’identifier les entités nommées, de construire des arbres de dépendance, d’étiqueter mais intègre aussi une fonction d’apprentissage automatique de classification de textes, ce qui peut être intéressant dans le cadre de notre système. </w:t>
      </w:r>
    </w:p>
    <w:p>
      <w:pPr>
        <w:pStyle w:val="Normal"/>
        <w:ind w:firstLine="357"/>
        <w:rPr>
          <w:rFonts w:ascii="Linux Libertine G" w:hAnsi="Linux Libertine G" w:cs="Linux Libertine G"/>
        </w:rPr>
      </w:pPr>
      <w:r>
        <w:rPr>
          <w:rFonts w:cs="Linux Libertine G" w:ascii="Linux Libertine G" w:hAnsi="Linux Libertine G"/>
        </w:rPr>
        <w:t>TreeTagger</w:t>
      </w:r>
      <w:ins w:id="265" w:author="Auteur inconnu" w:date="2019-04-16T10:35:57Z">
        <w:r>
          <w:rPr>
            <w:rFonts w:cs="Linux Libertine G" w:ascii="Linux Libertine G" w:hAnsi="Linux Libertine G"/>
          </w:rPr>
          <w:commentReference w:id="8"/>
        </w:r>
      </w:ins>
      <w:r>
        <w:rPr>
          <w:rFonts w:cs="Linux Libertine G" w:ascii="Linux Libertine G" w:hAnsi="Linux Libertine G"/>
        </w:rPr>
        <w:t xml:space="preserve"> est un outil développé en 1995 par Helmut Schmid. Cet outil permet l’étiquetage et la lemmatisation de segments textuels. L’atout de cet analyseur réside dans sa capacité à étiqueter et à lemmatiser de nombreuses langues telles que l’allemand, l’anglais, le français, l’italien, le néerlandais, l’espagnol et beaucoup d’autres. </w:t>
      </w:r>
    </w:p>
    <w:p>
      <w:pPr>
        <w:pStyle w:val="Titre4"/>
        <w:numPr>
          <w:ilvl w:val="0"/>
          <w:numId w:val="5"/>
        </w:numPr>
        <w:ind w:left="714" w:hanging="357"/>
        <w:rPr>
          <w:rFonts w:ascii="Linux Libertine G" w:hAnsi="Linux Libertine G" w:cs="Linux Libertine G"/>
        </w:rPr>
      </w:pPr>
      <w:bookmarkStart w:id="445" w:name="_Toc5816038"/>
      <w:r>
        <w:rPr>
          <w:rFonts w:cs="Linux Libertine G" w:ascii="Linux Libertine G" w:hAnsi="Linux Libertine G"/>
        </w:rPr>
        <w:t>Segmentation.</w:t>
      </w:r>
      <w:bookmarkEnd w:id="445"/>
    </w:p>
    <w:p>
      <w:pPr>
        <w:pStyle w:val="Normal"/>
        <w:ind w:firstLine="284"/>
        <w:rPr/>
      </w:pPr>
      <w:r>
        <w:rPr>
          <w:rFonts w:cs="Linux Libertine G" w:ascii="Linux Libertine G" w:hAnsi="Linux Libertine G"/>
        </w:rPr>
        <w:t>Toute normalisation d’un segment textuel commence par sa segmentation, c’est-à-dire sa division en phrase</w:t>
      </w:r>
      <w:ins w:id="266" w:author="Auteur inconnu" w:date="2019-04-16T10:36:56Z">
        <w:r>
          <w:rPr>
            <w:rFonts w:cs="Linux Libertine G" w:ascii="Linux Libertine G" w:hAnsi="Linux Libertine G"/>
          </w:rPr>
          <w:t>s</w:t>
        </w:r>
      </w:ins>
      <w:r>
        <w:rPr>
          <w:rFonts w:cs="Linux Libertine G" w:ascii="Linux Libertine G" w:hAnsi="Linux Libertine G"/>
        </w:rPr>
        <w:t xml:space="preserve"> et/ou en mot</w:t>
      </w:r>
      <w:ins w:id="267" w:author="Auteur inconnu" w:date="2019-04-16T10:36:58Z">
        <w:r>
          <w:rPr>
            <w:rFonts w:cs="Linux Libertine G" w:ascii="Linux Libertine G" w:hAnsi="Linux Libertine G"/>
          </w:rPr>
          <w:t>s</w:t>
        </w:r>
      </w:ins>
      <w:r>
        <w:rPr>
          <w:rFonts w:cs="Linux Libertine G" w:ascii="Linux Libertine G" w:hAnsi="Linux Libertine G"/>
        </w:rPr>
        <w:t xml:space="preserve"> en fonction de l’</w:t>
      </w:r>
      <w:r>
        <w:rPr>
          <w:rFonts w:cs="Linux Libertine G" w:ascii="Linux Libertine G" w:hAnsi="Linux Libertine G"/>
          <w:i/>
        </w:rPr>
        <w:t>input</w:t>
      </w:r>
      <w:ins w:id="268" w:author="Auteur inconnu" w:date="2019-04-16T10:37:07Z">
        <w:r>
          <w:rPr>
            <w:rFonts w:cs="Linux Libertine G" w:ascii="Linux Libertine G" w:hAnsi="Linux Libertine G"/>
            <w:i/>
          </w:rPr>
          <w:t xml:space="preserve"> </w:t>
        </w:r>
      </w:ins>
      <w:ins w:id="269" w:author="Auteur inconnu" w:date="2019-04-16T10:37:07Z">
        <w:r>
          <w:rPr>
            <w:rFonts w:cs="Linux Libertine G" w:ascii="Linux Libertine G" w:hAnsi="Linux Libertine G"/>
            <w:i/>
          </w:rPr>
          <w:t>(l’entrée ?)</w:t>
        </w:r>
      </w:ins>
      <w:r>
        <w:rPr>
          <w:rFonts w:cs="Linux Libertine G" w:ascii="Linux Libertine G" w:hAnsi="Linux Libertine G"/>
        </w:rPr>
        <w:t xml:space="preserve"> de l’utilisateur. Dans le cas d’une segmentation en phrase</w:t>
      </w:r>
      <w:ins w:id="270" w:author="Auteur inconnu" w:date="2019-04-16T10:37:23Z">
        <w:r>
          <w:rPr>
            <w:rFonts w:cs="Linux Libertine G" w:ascii="Linux Libertine G" w:hAnsi="Linux Libertine G"/>
          </w:rPr>
          <w:t>s</w:t>
        </w:r>
      </w:ins>
      <w:r>
        <w:rPr>
          <w:rFonts w:cs="Linux Libertine G" w:ascii="Linux Libertine G" w:hAnsi="Linux Libertine G"/>
        </w:rPr>
        <w:t xml:space="preserve">, il n’est pas suffisant de considérer la ponctuation (le point, les points de suspension etc) comme marqueur de clôture de phrase, de même qu’il ne </w:t>
      </w:r>
      <w:del w:id="271" w:author="Auteur inconnu" w:date="2019-04-16T10:37:38Z">
        <w:r>
          <w:rPr>
            <w:rFonts w:cs="Linux Libertine G" w:ascii="Linux Libertine G" w:hAnsi="Linux Libertine G"/>
          </w:rPr>
          <w:delText>faudra</w:delText>
        </w:r>
      </w:del>
      <w:ins w:id="272" w:author="Auteur inconnu" w:date="2019-04-16T10:37:38Z">
        <w:r>
          <w:rPr>
            <w:rFonts w:cs="Linux Libertine G" w:ascii="Linux Libertine G" w:hAnsi="Linux Libertine G"/>
          </w:rPr>
          <w:t>siffut</w:t>
        </w:r>
      </w:ins>
      <w:r>
        <w:rPr>
          <w:rFonts w:cs="Linux Libertine G" w:ascii="Linux Libertine G" w:hAnsi="Linux Libertine G"/>
        </w:rPr>
        <w:t xml:space="preserve"> pas </w:t>
      </w:r>
      <w:ins w:id="273" w:author="Auteur inconnu" w:date="2019-04-16T10:37:41Z">
        <w:r>
          <w:rPr>
            <w:rFonts w:cs="Linux Libertine G" w:ascii="Linux Libertine G" w:hAnsi="Linux Libertine G"/>
          </w:rPr>
          <w:t xml:space="preserve">de </w:t>
        </w:r>
      </w:ins>
      <w:r>
        <w:rPr>
          <w:rFonts w:cs="Linux Libertine G" w:ascii="Linux Libertine G" w:hAnsi="Linux Libertine G"/>
        </w:rPr>
        <w:t>considérer la capitalisation d’une lettre comme marqueur de début de phrase.</w:t>
      </w:r>
    </w:p>
    <w:p>
      <w:pPr>
        <w:pStyle w:val="Normal"/>
        <w:pBdr>
          <w:top w:val="single" w:sz="4" w:space="1" w:color="000000"/>
          <w:bottom w:val="single" w:sz="4" w:space="1" w:color="000000"/>
        </w:pBdr>
        <w:ind w:left="284" w:right="567" w:hanging="0"/>
        <w:jc w:val="left"/>
        <w:rPr>
          <w:rFonts w:ascii="Linux Libertine G" w:hAnsi="Linux Libertine G" w:cs="Linux Libertine G"/>
        </w:rPr>
      </w:pPr>
      <w:commentRangeStart w:id="9"/>
      <w:r>
        <w:rPr>
          <w:rFonts w:cs="Linux Libertine G" w:ascii="Linux Libertine G" w:hAnsi="Linux Libertine G"/>
        </w:rPr>
        <w:t>Q1</w:t>
      </w:r>
      <w:r>
        <w:rPr>
          <w:rFonts w:cs="Linux Libertine G" w:ascii="Linux Libertine G" w:hAnsi="Linux Libertine G"/>
          <w:vertAlign w:val="subscript"/>
        </w:rPr>
        <w:t>utilisateur</w:t>
      </w:r>
      <w:r>
        <w:rPr>
          <w:rFonts w:cs="Linux Libertine G" w:ascii="Linux Libertine G" w:hAnsi="Linux Libertine G"/>
        </w:rPr>
        <w:t xml:space="preserve"> « J’ai des allergies (pollen, graminées, arachides…) et je voulais savoir si c’était un problème dans le cadre d’un don. »</w:t>
      </w:r>
    </w:p>
    <w:p>
      <w:pPr>
        <w:pStyle w:val="Normal"/>
        <w:pBdr>
          <w:top w:val="single" w:sz="4" w:space="1" w:color="000000"/>
          <w:bottom w:val="single" w:sz="4" w:space="1" w:color="000000"/>
        </w:pBdr>
        <w:spacing w:before="0" w:after="240"/>
        <w:ind w:left="284" w:right="567" w:hanging="0"/>
        <w:jc w:val="left"/>
        <w:rPr/>
      </w:pPr>
      <w:r>
        <w:rPr>
          <w:rFonts w:cs="Linux Libertine G" w:ascii="Linux Libertine G" w:hAnsi="Linux Libertine G"/>
        </w:rPr>
        <w:t>Q2</w:t>
      </w:r>
      <w:r>
        <w:rPr>
          <w:rFonts w:cs="Linux Libertine G" w:ascii="Linux Libertine G" w:hAnsi="Linux Libertine G"/>
          <w:vertAlign w:val="subscript"/>
        </w:rPr>
        <w:t xml:space="preserve">utilisateur </w:t>
      </w:r>
      <w:r>
        <w:rPr>
          <w:rFonts w:cs="Linux Libertine G" w:ascii="Linux Libertine G" w:hAnsi="Linux Libertine G"/>
        </w:rPr>
        <w:t>« Je suis atteinte de la maladie de Raynaud. Cela pose-t-il un problème ? »</w:t>
      </w:r>
      <w:ins w:id="274" w:author="Auteur inconnu" w:date="2019-04-16T10:38:30Z">
        <w:commentRangeEnd w:id="9"/>
        <w:r>
          <w:commentReference w:id="9"/>
        </w:r>
        <w:r>
          <w:rPr>
            <w:rFonts w:cs="Linux Libertine G" w:ascii="Linux Libertine G" w:hAnsi="Linux Libertine G"/>
          </w:rPr>
        </w:r>
      </w:ins>
    </w:p>
    <w:p>
      <w:pPr>
        <w:pStyle w:val="Normal"/>
        <w:rPr>
          <w:rFonts w:ascii="Linux Libertine G" w:hAnsi="Linux Libertine G" w:cs="Linux Libertine G"/>
        </w:rPr>
      </w:pPr>
      <w:r>
        <w:rPr>
          <w:rFonts w:cs="Linux Libertine G" w:ascii="Linux Libertine G" w:hAnsi="Linux Libertine G"/>
        </w:rPr>
        <w:t xml:space="preserve">Dans la question Q1, les points de suspension ne marquent pas la fin d’une phrase mais une non-exhaustivité concernant l’énumération qui précède. Dans la question Q2, la majuscule ne correspond pas au commencement d’une nouvelle phrase mais au nom d’une maladie. Il est également à noter que dans le cas de la question Q1, aucune marque d’interrogation (« ? ») n’est visible. Dès lors qu’une demande d’information ou de confirmation d’un fait est formulée, on a affaire à une question. </w:t>
      </w:r>
    </w:p>
    <w:p>
      <w:pPr>
        <w:pStyle w:val="Normal"/>
        <w:rPr>
          <w:rFonts w:ascii="Linux Libertine G" w:hAnsi="Linux Libertine G" w:cs="Linux Libertine G"/>
        </w:rPr>
      </w:pPr>
      <w:r>
        <w:rPr>
          <w:rFonts w:cs="Linux Libertine G" w:ascii="Linux Libertine G" w:hAnsi="Linux Libertine G"/>
        </w:rPr>
        <w:t xml:space="preserve">Lorsque l’on soumet ces deux questions à TreeTagger, la ponctuation et la présence de majuscule ne pose aucun problème. En revanche, les tirets présents dans la question 2 ne sont pas segmentés, ce qui nous donne </w:t>
      </w:r>
      <w:r>
        <w:rPr>
          <w:rFonts w:cs="Linux Libertine G" w:ascii="Linux Libertine G" w:hAnsi="Linux Libertine G"/>
          <w:i/>
        </w:rPr>
        <w:t>-t-il</w:t>
      </w:r>
      <w:ins w:id="275" w:author="Auteur inconnu" w:date="2019-04-16T10:42:34Z">
        <w:r>
          <w:rPr>
            <w:rFonts w:cs="Linux Libertine G" w:ascii="Linux Libertine G" w:hAnsi="Linux Libertine G"/>
            <w:i/>
          </w:rPr>
          <w:t> ???</w:t>
        </w:r>
      </w:ins>
      <w:r>
        <w:rPr>
          <w:rFonts w:cs="Linux Libertine G" w:ascii="Linux Libertine G" w:hAnsi="Linux Libertine G"/>
          <w:i/>
        </w:rPr>
        <w:t>.</w:t>
      </w:r>
      <w:r>
        <w:rPr>
          <w:rFonts w:cs="Linux Libertine G" w:ascii="Linux Libertine G" w:hAnsi="Linux Libertine G"/>
        </w:rPr>
        <w:t xml:space="preserve"> </w:t>
      </w:r>
      <w:ins w:id="276" w:author="Auteur inconnu" w:date="2019-04-16T10:42:51Z">
        <w:r>
          <w:rPr>
            <w:rFonts w:cs="Linux Libertine G" w:ascii="Linux Libertine G" w:hAnsi="Linux Libertine G"/>
          </w:rPr>
          <w:commentReference w:id="10"/>
        </w:r>
      </w:ins>
      <w:r>
        <w:rPr>
          <w:rFonts w:cs="Linux Libertine G" w:ascii="Linux Libertine G" w:hAnsi="Linux Libertine G"/>
        </w:rPr>
        <w:t xml:space="preserve">Lorsqu’on soumet la structure </w:t>
      </w:r>
      <w:r>
        <w:rPr>
          <w:rFonts w:cs="Linux Libertine G" w:ascii="Linux Libertine G" w:hAnsi="Linux Libertine G"/>
          <w:i/>
        </w:rPr>
        <w:t>est-ce que</w:t>
      </w:r>
      <w:r>
        <w:rPr>
          <w:rFonts w:cs="Linux Libertine G" w:ascii="Linux Libertine G" w:hAnsi="Linux Libertine G"/>
        </w:rPr>
        <w:t xml:space="preserve"> au système, la même chose se produit. Ce défaut de segmentation n’a cependant pas une grande importance, d’autant plus que TreeTagger est tout de même capable de reconnaître les mots composés comme </w:t>
      </w:r>
      <w:r>
        <w:rPr>
          <w:rFonts w:cs="Linux Libertine G" w:ascii="Linux Libertine G" w:hAnsi="Linux Libertine G"/>
          <w:i/>
        </w:rPr>
        <w:t>porte-manteau</w:t>
      </w:r>
      <w:r>
        <w:rPr>
          <w:rFonts w:cs="Linux Libertine G" w:ascii="Linux Libertine G" w:hAnsi="Linux Libertine G"/>
        </w:rPr>
        <w:t xml:space="preserve">. </w:t>
      </w:r>
    </w:p>
    <w:p>
      <w:pPr>
        <w:pStyle w:val="Titre4"/>
        <w:numPr>
          <w:ilvl w:val="0"/>
          <w:numId w:val="5"/>
        </w:numPr>
        <w:ind w:left="714" w:hanging="357"/>
        <w:rPr>
          <w:rFonts w:ascii="Linux Libertine G" w:hAnsi="Linux Libertine G" w:cs="Linux Libertine G"/>
        </w:rPr>
      </w:pPr>
      <w:bookmarkStart w:id="446" w:name="_Toc5816039"/>
      <w:r>
        <w:rPr>
          <w:rStyle w:val="Titre4Car"/>
          <w:rFonts w:cs="Linux Libertine G" w:ascii="Linux Libertine G" w:hAnsi="Linux Libertine G"/>
        </w:rPr>
        <w:t>Lemmatisation</w:t>
      </w:r>
      <w:r>
        <w:rPr>
          <w:rFonts w:cs="Linux Libertine G" w:ascii="Linux Libertine G" w:hAnsi="Linux Libertine G"/>
        </w:rPr>
        <w:t>.</w:t>
      </w:r>
      <w:bookmarkEnd w:id="446"/>
    </w:p>
    <w:p>
      <w:pPr>
        <w:pStyle w:val="Normal"/>
        <w:spacing w:before="0" w:after="120"/>
        <w:ind w:firstLine="284"/>
        <w:rPr>
          <w:rFonts w:ascii="Linux Libertine G" w:hAnsi="Linux Libertine G" w:cs="Linux Libertine G"/>
        </w:rPr>
      </w:pPr>
      <w:r>
        <w:rPr>
          <w:rFonts w:cs="Linux Libertine G" w:ascii="Linux Libertine G" w:hAnsi="Linux Libertine G"/>
        </w:rPr>
        <w:t xml:space="preserve">De même que pour le processus de segmentation, le processus de lemmatisation sera effectué de manière automatique grâce aux modules cités précédemment (NLTK, Stanford </w:t>
      </w:r>
      <w:commentRangeStart w:id="11"/>
      <w:r>
        <w:rPr>
          <w:rFonts w:cs="Linux Libertine G" w:ascii="Linux Libertine G" w:hAnsi="Linux Libertine G"/>
        </w:rPr>
        <w:t>CoreNLP</w:t>
      </w:r>
      <w:ins w:id="277" w:author="Auteur inconnu" w:date="2019-04-16T10:44:12Z">
        <w:r>
          <w:rPr>
            <w:rFonts w:cs="Linux Libertine G" w:ascii="Linux Libertine G" w:hAnsi="Linux Libertine G"/>
          </w:rPr>
        </w:r>
      </w:ins>
      <w:commentRangeEnd w:id="11"/>
      <w:r>
        <w:commentReference w:id="11"/>
      </w:r>
      <w:r>
        <w:rPr>
          <w:rFonts w:cs="Linux Libertine G" w:ascii="Linux Libertine G" w:hAnsi="Linux Libertine G"/>
        </w:rPr>
        <w:t xml:space="preserve">, TreeTagger). Nous devons cependant faire face à un problème de taille dans le domaine des systèmes QR : celui de l’orthographe des segments textuels saisis par les utilisateurs. Il serait en effet souhaitable de prendre en compte les erreurs pouvant être commises dans </w:t>
      </w:r>
      <w:commentRangeStart w:id="12"/>
      <w:r>
        <w:rPr>
          <w:rFonts w:cs="Linux Libertine G" w:ascii="Linux Libertine G" w:hAnsi="Linux Libertine G"/>
        </w:rPr>
        <w:t>l’</w:t>
      </w:r>
      <w:r>
        <w:rPr>
          <w:rFonts w:cs="Linux Libertine G" w:ascii="Linux Libertine G" w:hAnsi="Linux Libertine G"/>
          <w:i/>
        </w:rPr>
        <w:t>input</w:t>
      </w:r>
      <w:ins w:id="278" w:author="Auteur inconnu" w:date="2019-04-16T10:45:02Z">
        <w:r>
          <w:rPr>
            <w:rFonts w:cs="Linux Libertine G" w:ascii="Linux Libertine G" w:hAnsi="Linux Libertine G"/>
            <w:i/>
          </w:rPr>
        </w:r>
      </w:ins>
      <w:commentRangeEnd w:id="12"/>
      <w:r>
        <w:commentReference w:id="12"/>
      </w:r>
      <w:r>
        <w:rPr>
          <w:rFonts w:cs="Linux Libertine G" w:ascii="Linux Libertine G" w:hAnsi="Linux Libertine G"/>
        </w:rPr>
        <w:t xml:space="preserve"> d’un utilisateur afin de ne pas omettre un élément important.</w:t>
      </w:r>
    </w:p>
    <w:p>
      <w:pPr>
        <w:pStyle w:val="Normal"/>
        <w:pBdr>
          <w:top w:val="single" w:sz="4" w:space="1" w:color="000000"/>
          <w:bottom w:val="single" w:sz="4" w:space="1" w:color="000000"/>
        </w:pBdr>
        <w:spacing w:before="0" w:after="240"/>
        <w:ind w:left="567" w:right="567" w:hanging="0"/>
        <w:jc w:val="center"/>
        <w:rPr>
          <w:rFonts w:ascii="Linux Libertine G" w:hAnsi="Linux Libertine G" w:cs="Linux Libertine G"/>
        </w:rPr>
      </w:pPr>
      <w:r>
        <w:rPr>
          <w:rFonts w:cs="Linux Libertine G" w:ascii="Linux Libertine G" w:hAnsi="Linux Libertine G"/>
        </w:rPr>
        <w:t>Q</w:t>
      </w:r>
      <w:r>
        <w:rPr>
          <w:rFonts w:cs="Linux Libertine G" w:ascii="Linux Libertine G" w:hAnsi="Linux Libertine G"/>
          <w:vertAlign w:val="subscript"/>
        </w:rPr>
        <w:t>utilisateur </w:t>
      </w:r>
      <w:r>
        <w:rPr>
          <w:rFonts w:cs="Linux Libertine G" w:ascii="Linux Libertine G" w:hAnsi="Linux Libertine G"/>
        </w:rPr>
        <w:t xml:space="preserve">: « je suis </w:t>
      </w:r>
      <w:r>
        <w:rPr>
          <w:rFonts w:cs="Linux Libertine G" w:ascii="Linux Libertine G" w:hAnsi="Linux Libertine G"/>
          <w:u w:val="single"/>
        </w:rPr>
        <w:t>atteins</w:t>
      </w:r>
      <w:r>
        <w:rPr>
          <w:rFonts w:cs="Linux Libertine G" w:ascii="Linux Libertine G" w:hAnsi="Linux Libertine G"/>
          <w:b/>
          <w:u w:val="single"/>
          <w:vertAlign w:val="superscript"/>
        </w:rPr>
        <w:t>1</w:t>
      </w:r>
      <w:r>
        <w:rPr>
          <w:rFonts w:cs="Linux Libertine G" w:ascii="Linux Libertine G" w:hAnsi="Linux Libertine G"/>
        </w:rPr>
        <w:t xml:space="preserve"> d’</w:t>
      </w:r>
      <w:r>
        <w:rPr>
          <w:rFonts w:cs="Linux Libertine G" w:ascii="Linux Libertine G" w:hAnsi="Linux Libertine G"/>
          <w:u w:val="single"/>
        </w:rPr>
        <w:t>anémi</w:t>
      </w:r>
      <w:r>
        <w:rPr>
          <w:rFonts w:cs="Linux Libertine G" w:ascii="Linux Libertine G" w:hAnsi="Linux Libertine G"/>
          <w:b/>
          <w:u w:val="single"/>
          <w:vertAlign w:val="superscript"/>
        </w:rPr>
        <w:t>2</w:t>
      </w:r>
      <w:r>
        <w:rPr>
          <w:rFonts w:cs="Linux Libertine G" w:ascii="Linux Libertine G" w:hAnsi="Linux Libertine G"/>
        </w:rPr>
        <w:t xml:space="preserve">. C’est grave pour </w:t>
      </w:r>
      <w:r>
        <w:rPr>
          <w:rFonts w:cs="Linux Libertine G" w:ascii="Linux Libertine G" w:hAnsi="Linux Libertine G"/>
          <w:u w:val="single"/>
        </w:rPr>
        <w:t>donné</w:t>
      </w:r>
      <w:r>
        <w:rPr>
          <w:rFonts w:cs="Linux Libertine G" w:ascii="Linux Libertine G" w:hAnsi="Linux Libertine G"/>
          <w:b/>
          <w:u w:val="single"/>
          <w:vertAlign w:val="superscript"/>
        </w:rPr>
        <w:t>3</w:t>
      </w:r>
      <w:r>
        <w:rPr>
          <w:rFonts w:cs="Linux Libertine G" w:ascii="Linux Libertine G" w:hAnsi="Linux Libertine G"/>
        </w:rPr>
        <w:t xml:space="preserve"> son sang ? »</w:t>
      </w:r>
    </w:p>
    <w:p>
      <w:pPr>
        <w:pStyle w:val="Normal"/>
        <w:spacing w:before="120" w:after="0"/>
        <w:rPr>
          <w:rFonts w:ascii="Linux Libertine G" w:hAnsi="Linux Libertine G" w:cs="Linux Libertine G"/>
        </w:rPr>
      </w:pPr>
      <w:r>
        <w:rPr>
          <w:rFonts w:cs="Linux Libertine G" w:ascii="Linux Libertine G" w:hAnsi="Linux Libertine G"/>
        </w:rPr>
        <w:t xml:space="preserve">Les éléments 1 et 3 ne poseront pas de problème car </w:t>
      </w:r>
      <w:commentRangeStart w:id="13"/>
      <w:r>
        <w:rPr>
          <w:rFonts w:cs="Linux Libertine G" w:ascii="Linux Libertine G" w:hAnsi="Linux Libertine G"/>
        </w:rPr>
        <w:t>un lemmatiseur</w:t>
      </w:r>
      <w:ins w:id="279" w:author="Auteur inconnu" w:date="2019-04-16T10:45:29Z">
        <w:r>
          <w:rPr>
            <w:rFonts w:cs="Linux Libertine G" w:ascii="Linux Libertine G" w:hAnsi="Linux Libertine G"/>
          </w:rPr>
        </w:r>
      </w:ins>
      <w:commentRangeEnd w:id="13"/>
      <w:r>
        <w:commentReference w:id="13"/>
      </w:r>
      <w:r>
        <w:rPr>
          <w:rFonts w:cs="Linux Libertine G" w:ascii="Linux Libertine G" w:hAnsi="Linux Libertine G"/>
        </w:rPr>
        <w:t xml:space="preserve"> est capable de traiter des entrées comportant des erreurs de conjugaison. Ainsi, si l’on soumet cette phrase à TreeTagger, on obtient la sortie suivante : </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je</w:t>
        <w:tab/>
        <w:tab/>
        <w:t>PRO:PER</w:t>
        <w:tab/>
        <w:tab/>
        <w:t>je</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suis</w:t>
        <w:tab/>
        <w:tab/>
        <w:t>VER:pres</w:t>
        <w:tab/>
        <w:tab/>
        <w:t>suivre|être</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atteins</w:t>
        <w:tab/>
        <w:tab/>
        <w:t>VER:pres</w:t>
        <w:tab/>
        <w:tab/>
        <w:t>atteindre</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d’anémi</w:t>
        <w:tab/>
        <w:tab/>
        <w:t>VER:pper</w:t>
        <w:tab/>
        <w:tab/>
        <w:t>&lt;unknown&gt;</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w:t>
        <w:tab/>
        <w:tab/>
        <w:tab/>
        <w:t>SENT</w:t>
        <w:tab/>
        <w:tab/>
        <w:tab/>
        <w:t>.</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C’est</w:t>
        <w:tab/>
        <w:tab/>
        <w:t>NOM</w:t>
        <w:tab/>
        <w:tab/>
        <w:tab/>
        <w:t>&lt;unknown&gt;</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grave</w:t>
        <w:tab/>
        <w:tab/>
        <w:t>ADJ</w:t>
        <w:tab/>
        <w:tab/>
        <w:tab/>
        <w:t>grave</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pour</w:t>
        <w:tab/>
        <w:tab/>
        <w:t>KON</w:t>
        <w:tab/>
        <w:tab/>
        <w:tab/>
        <w:t>pour</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donné</w:t>
        <w:tab/>
        <w:tab/>
        <w:t>VER:pper</w:t>
        <w:tab/>
        <w:tab/>
        <w:t>donner</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son</w:t>
        <w:tab/>
        <w:tab/>
        <w:t>DET:POS</w:t>
        <w:tab/>
        <w:tab/>
        <w:t>son</w:t>
      </w:r>
    </w:p>
    <w:p>
      <w:pPr>
        <w:pStyle w:val="Normal"/>
        <w:pBdr>
          <w:top w:val="single" w:sz="4" w:space="1" w:color="000000"/>
          <w:bottom w:val="single" w:sz="4" w:space="1" w:color="000000"/>
        </w:pBdr>
        <w:spacing w:lineRule="auto" w:line="240" w:before="120" w:after="0"/>
        <w:ind w:left="1134" w:right="850" w:firstLine="851"/>
        <w:rPr>
          <w:rFonts w:ascii="Linux Libertine G" w:hAnsi="Linux Libertine G" w:cs="Linux Libertine G"/>
        </w:rPr>
      </w:pPr>
      <w:r>
        <w:rPr>
          <w:rFonts w:cs="Linux Libertine G" w:ascii="Linux Libertine G" w:hAnsi="Linux Libertine G"/>
        </w:rPr>
        <w:t>sang</w:t>
        <w:tab/>
        <w:tab/>
        <w:t>NOM</w:t>
        <w:tab/>
        <w:tab/>
        <w:tab/>
        <w:t>sang</w:t>
      </w:r>
    </w:p>
    <w:p>
      <w:pPr>
        <w:pStyle w:val="Normal"/>
        <w:pBdr>
          <w:top w:val="single" w:sz="4" w:space="1" w:color="000000"/>
          <w:bottom w:val="single" w:sz="4" w:space="1" w:color="000000"/>
        </w:pBdr>
        <w:spacing w:lineRule="auto" w:line="240" w:before="120" w:after="360"/>
        <w:ind w:left="1134" w:right="850" w:firstLine="851"/>
        <w:rPr>
          <w:rFonts w:ascii="Linux Libertine G" w:hAnsi="Linux Libertine G" w:cs="Linux Libertine G"/>
        </w:rPr>
      </w:pPr>
      <w:r>
        <w:rPr>
          <w:rFonts w:cs="Linux Libertine G" w:ascii="Linux Libertine G" w:hAnsi="Linux Libertine G"/>
        </w:rPr>
        <w:t>?</w:t>
        <w:tab/>
        <w:tab/>
        <w:tab/>
        <w:t>SENT</w:t>
        <w:tab/>
        <w:tab/>
        <w:tab/>
        <w:t>?</w:t>
      </w:r>
    </w:p>
    <w:p>
      <w:pPr>
        <w:pStyle w:val="Normal"/>
        <w:spacing w:before="120" w:after="0"/>
        <w:rPr>
          <w:rFonts w:ascii="Linux Libertine G" w:hAnsi="Linux Libertine G" w:cs="Linux Libertine G"/>
        </w:rPr>
      </w:pPr>
      <w:r>
        <w:rPr>
          <w:rFonts w:cs="Linux Libertine G" w:ascii="Linux Libertine G" w:hAnsi="Linux Libertine G"/>
        </w:rPr>
        <w:t xml:space="preserve">On se rend alors compte que l’élément 2 est problématique car il présente une erreur d’orthographe qui n’aboutit cependant à aucun autre mot comme c’est le cas pour les éléments 1 et 3. Le lemmatiseur ne parvient alors pas à rétablir sa forme d’origine. </w:t>
      </w:r>
      <w:r>
        <w:fldChar w:fldCharType="begin"/>
      </w:r>
      <w:r>
        <w:rPr/>
        <w:instrText>ADDIN CSL_CITATION {"citationItems":[{"id":"ITEM-1","itemData":{"ISBN":"978-0131873216","abstract":"Third Edition draft","author":[{"dropping-particle":"","family":"Jurafsky","given":"Daniel","non-dropping-particle":"","parse-names":false,"suffix":""},{"dropping-particle":"","family":"Martin","given":"James H","non-dropping-particle":"","parse-names":false,"suffix":""}],"id":"ITEM-1","issued":{"date-parts":[["2017"]]},"title":"Speech and Language Processing - An Introduction to Natural Language Processing, Computational Linguistics, and Speech Recognition","type":"article-journal"},"uris":["http://www.mendeley.com/documents/?uuid=b1e1fdde-e857-4091-9e55-f77df06e5a0b"]}],"mendeley":{"formattedCitation":"(Jurafsky and Martin 2017)","plainTextFormattedCitation":"(Jurafsky and Martin 2017)","previouslyFormattedCitation":"(Jurafsky and Martin 2017)"},"properties":{"noteIndex":0},"schema":"https://github.com/citation-style-language/schema/raw/master/csl-citation.json"}</w:instrText>
      </w:r>
      <w:r>
        <w:rPr/>
        <w:fldChar w:fldCharType="separate"/>
      </w:r>
      <w:bookmarkStart w:id="447" w:name="__Fieldmark__2631_1112266312"/>
      <w:r>
        <w:rPr/>
      </w:r>
      <w:r>
        <w:rPr>
          <w:rFonts w:cs="Linux Libertine G" w:ascii="Linux Libertine G" w:hAnsi="Linux Libertine G"/>
        </w:rPr>
        <w:t>(</w:t>
      </w:r>
      <w:bookmarkStart w:id="448" w:name="__Fieldmark__2342_2850990750"/>
      <w:r>
        <w:rPr>
          <w:rFonts w:cs="Linux Libertine G" w:ascii="Linux Libertine G" w:hAnsi="Linux Libertine G"/>
        </w:rPr>
        <w:t>J</w:t>
      </w:r>
      <w:bookmarkStart w:id="449" w:name="__Fieldmark__2065_282753565"/>
      <w:r>
        <w:rPr>
          <w:rFonts w:cs="Linux Libertine G" w:ascii="Linux Libertine G" w:hAnsi="Linux Libertine G"/>
        </w:rPr>
        <w:t>u</w:t>
      </w:r>
      <w:bookmarkStart w:id="450" w:name="__Fieldmark__2414_2426741205"/>
      <w:r>
        <w:rPr>
          <w:rFonts w:cs="Linux Libertine G" w:ascii="Linux Libertine G" w:hAnsi="Linux Libertine G"/>
        </w:rPr>
        <w:t>rafsky and Martin 2017)</w:t>
      </w:r>
      <w:r>
        <w:rPr/>
      </w:r>
      <w:r>
        <w:rPr/>
        <w:fldChar w:fldCharType="end"/>
      </w:r>
      <w:bookmarkEnd w:id="447"/>
      <w:bookmarkEnd w:id="448"/>
      <w:bookmarkEnd w:id="449"/>
      <w:bookmarkEnd w:id="450"/>
      <w:r>
        <w:rPr>
          <w:rFonts w:cs="Linux Libertine G" w:ascii="Linux Libertine G" w:hAnsi="Linux Libertine G"/>
        </w:rPr>
        <w:t xml:space="preserve"> définissent deux types d’erreurs :</w:t>
      </w:r>
    </w:p>
    <w:p>
      <w:pPr>
        <w:pStyle w:val="ListParagraph"/>
        <w:numPr>
          <w:ilvl w:val="0"/>
          <w:numId w:val="8"/>
        </w:numPr>
        <w:spacing w:before="120" w:after="0"/>
        <w:contextualSpacing/>
        <w:rPr>
          <w:rFonts w:ascii="Linux Libertine G" w:hAnsi="Linux Libertine G" w:cs="Linux Libertine G"/>
        </w:rPr>
      </w:pPr>
      <w:r>
        <w:rPr>
          <w:rFonts w:cs="Linux Libertine G" w:ascii="Linux Libertine G" w:hAnsi="Linux Libertine G"/>
        </w:rPr>
        <w:t>La correction de non-mots : il s’agit de la détection et de la correction des erreurs aboutissant à des non-mots (l’omission d’une lettre par exemple, comme l’élément 2 dans l’exemple ci-dessus).</w:t>
      </w:r>
    </w:p>
    <w:p>
      <w:pPr>
        <w:pStyle w:val="ListParagraph"/>
        <w:numPr>
          <w:ilvl w:val="0"/>
          <w:numId w:val="8"/>
        </w:numPr>
        <w:spacing w:before="120" w:after="0"/>
        <w:contextualSpacing/>
        <w:rPr>
          <w:rFonts w:ascii="Linux Libertine G" w:hAnsi="Linux Libertine G" w:cs="Linux Libertine G"/>
        </w:rPr>
      </w:pPr>
      <w:r>
        <w:rPr>
          <w:rFonts w:cs="Linux Libertine G" w:ascii="Linux Libertine G" w:hAnsi="Linux Libertine G"/>
        </w:rPr>
        <w:t>La correction de mots : il s’agit de la détection et de la correction des erreurs aboutissant néanmoins à des mots existants (comme les éléments 1 et 3 dans l’exemple ci-dessus, qui sont des erreurs cognitives)</w:t>
      </w:r>
    </w:p>
    <w:p>
      <w:pPr>
        <w:pStyle w:val="Normal"/>
        <w:spacing w:before="120" w:after="0"/>
        <w:rPr/>
      </w:pPr>
      <w:r>
        <w:rPr>
          <w:rFonts w:cs="Linux Libertine G" w:ascii="Linux Libertine G" w:hAnsi="Linux Libertine G"/>
        </w:rPr>
        <w:t>Pour corriger les erreurs, nous recherchons</w:t>
      </w:r>
      <w:ins w:id="280" w:author="Auteur inconnu" w:date="2019-04-16T10:46:58Z">
        <w:r>
          <w:rPr>
            <w:rFonts w:cs="Linux Libertine G" w:ascii="Linux Libertine G" w:hAnsi="Linux Libertine G"/>
          </w:rPr>
          <w:t xml:space="preserve"> </w:t>
        </w:r>
      </w:ins>
      <w:ins w:id="281" w:author="Auteur inconnu" w:date="2019-04-16T10:46:58Z">
        <w:r>
          <w:rPr>
            <w:rFonts w:cs="Linux Libertine G" w:ascii="Linux Libertine G" w:hAnsi="Linux Libertine G"/>
          </w:rPr>
          <w:t>tous</w:t>
        </w:r>
      </w:ins>
      <w:r>
        <w:rPr>
          <w:rFonts w:cs="Linux Libertine G" w:ascii="Linux Libertine G" w:hAnsi="Linux Libertine G"/>
        </w:rPr>
        <w:t xml:space="preserve"> les mots </w:t>
      </w:r>
      <w:del w:id="282" w:author="Auteur inconnu" w:date="2019-04-16T10:47:00Z">
        <w:r>
          <w:rPr>
            <w:rFonts w:cs="Linux Libertine G" w:ascii="Linux Libertine G" w:hAnsi="Linux Libertine G"/>
          </w:rPr>
          <w:delText>erronés</w:delText>
        </w:r>
      </w:del>
      <w:r>
        <w:rPr>
          <w:rFonts w:cs="Linux Libertine G" w:ascii="Linux Libertine G" w:hAnsi="Linux Libertine G"/>
        </w:rPr>
        <w:t xml:space="preserve"> dans un dictionnaire</w:t>
      </w:r>
      <w:ins w:id="283" w:author="Auteur inconnu" w:date="2019-04-16T10:47:11Z">
        <w:r>
          <w:rPr>
            <w:rFonts w:cs="Linux Libertine G" w:ascii="Linux Libertine G" w:hAnsi="Linux Libertine G"/>
          </w:rPr>
          <w:t xml:space="preserve"> </w:t>
        </w:r>
      </w:ins>
      <w:ins w:id="284" w:author="Auteur inconnu" w:date="2019-04-16T10:47:11Z">
        <w:r>
          <w:rPr>
            <w:rFonts w:cs="Linux Libertine G" w:ascii="Linux Libertine G" w:hAnsi="Linux Libertine G"/>
          </w:rPr>
          <w:t xml:space="preserve">qui est une </w:t>
        </w:r>
      </w:ins>
      <w:ins w:id="285" w:author="Auteur inconnu" w:date="2019-04-16T10:47:11Z">
        <w:commentRangeStart w:id="14"/>
        <w:r>
          <w:rPr>
            <w:rFonts w:cs="Linux Libertine G" w:ascii="Linux Libertine G" w:hAnsi="Linux Libertine G"/>
          </w:rPr>
          <w:t>ressource externe</w:t>
        </w:r>
      </w:ins>
      <w:ins w:id="286" w:author="Auteur inconnu" w:date="2019-04-16T10:47:11Z">
        <w:r>
          <w:rPr>
            <w:rFonts w:cs="Linux Libertine G" w:ascii="Linux Libertine G" w:hAnsi="Linux Libertine G"/>
          </w:rPr>
        </w:r>
      </w:ins>
      <w:commentRangeEnd w:id="14"/>
      <w:r>
        <w:commentReference w:id="14"/>
      </w:r>
      <w:r>
        <w:rPr>
          <w:rFonts w:cs="Linux Libertine G" w:ascii="Linux Libertine G" w:hAnsi="Linux Libertine G"/>
        </w:rPr>
        <w:t xml:space="preserve">. </w:t>
      </w:r>
      <w:del w:id="287" w:author="Auteur inconnu" w:date="2019-04-16T10:47:52Z">
        <w:r>
          <w:rPr>
            <w:rFonts w:cs="Linux Libertine G" w:ascii="Linux Libertine G" w:hAnsi="Linux Libertine G"/>
          </w:rPr>
          <w:delText>S’ils</w:delText>
        </w:r>
      </w:del>
      <w:ins w:id="288" w:author="Auteur inconnu" w:date="2019-04-16T10:47:52Z">
        <w:r>
          <w:rPr>
            <w:rFonts w:cs="Linux Libertine G" w:ascii="Linux Libertine G" w:hAnsi="Linux Libertine G"/>
          </w:rPr>
          <w:t>Si un mot</w:t>
        </w:r>
      </w:ins>
      <w:r>
        <w:rPr>
          <w:rFonts w:cs="Linux Libertine G" w:ascii="Linux Libertine G" w:hAnsi="Linux Libertine G"/>
        </w:rPr>
        <w:t xml:space="preserve"> </w:t>
      </w:r>
      <w:del w:id="289" w:author="Auteur inconnu" w:date="2019-04-16T10:47:58Z">
        <w:r>
          <w:rPr>
            <w:rFonts w:cs="Linux Libertine G" w:ascii="Linux Libertine G" w:hAnsi="Linux Libertine G"/>
          </w:rPr>
          <w:delText>ne sont</w:delText>
        </w:r>
      </w:del>
      <w:ins w:id="290" w:author="Auteur inconnu" w:date="2019-04-16T10:47:58Z">
        <w:r>
          <w:rPr>
            <w:rFonts w:cs="Linux Libertine G" w:ascii="Linux Libertine G" w:hAnsi="Linux Libertine G"/>
          </w:rPr>
          <w:t>n’est</w:t>
        </w:r>
      </w:ins>
      <w:r>
        <w:rPr>
          <w:rFonts w:cs="Linux Libertine G" w:ascii="Linux Libertine G" w:hAnsi="Linux Libertine G"/>
        </w:rPr>
        <w:t xml:space="preserve"> pas présent</w:t>
      </w:r>
      <w:ins w:id="291" w:author="Auteur inconnu" w:date="2019-04-16T10:48:02Z">
        <w:r>
          <w:rPr>
            <w:rFonts w:cs="Linux Libertine G" w:ascii="Linux Libertine G" w:hAnsi="Linux Libertine G"/>
          </w:rPr>
          <w:t xml:space="preserve"> </w:t>
        </w:r>
      </w:ins>
      <w:ins w:id="292" w:author="Auteur inconnu" w:date="2019-04-16T10:48:02Z">
        <w:r>
          <w:rPr>
            <w:rFonts w:cs="Linux Libertine G" w:ascii="Linux Libertine G" w:hAnsi="Linux Libertine G"/>
          </w:rPr>
          <w:t>dans le dictionnaire</w:t>
        </w:r>
      </w:ins>
      <w:del w:id="293" w:author="Auteur inconnu" w:date="2019-04-16T10:48:01Z">
        <w:r>
          <w:rPr>
            <w:rFonts w:cs="Linux Libertine G" w:ascii="Linux Libertine G" w:hAnsi="Linux Libertine G"/>
          </w:rPr>
          <w:delText>s</w:delText>
        </w:r>
      </w:del>
      <w:r>
        <w:rPr>
          <w:rFonts w:cs="Linux Libertine G" w:ascii="Linux Libertine G" w:hAnsi="Linux Libertine G"/>
        </w:rPr>
        <w:t>, il s’agit de non-mot</w:t>
      </w:r>
      <w:del w:id="294" w:author="Auteur inconnu" w:date="2019-04-16T10:48:08Z">
        <w:r>
          <w:rPr>
            <w:rFonts w:cs="Linux Libertine G" w:ascii="Linux Libertine G" w:hAnsi="Linux Libertine G"/>
          </w:rPr>
          <w:delText>s</w:delText>
        </w:r>
      </w:del>
      <w:r>
        <w:rPr>
          <w:rFonts w:cs="Linux Libertine G" w:ascii="Linux Libertine G" w:hAnsi="Linux Libertine G"/>
        </w:rPr>
        <w:t xml:space="preserve"> ; nous utiliserons alors la distance de Levenshtein afin de trouver le mot </w:t>
      </w:r>
      <w:del w:id="295" w:author="Auteur inconnu" w:date="2019-04-16T10:48:16Z">
        <w:r>
          <w:rPr>
            <w:rFonts w:cs="Linux Libertine G" w:ascii="Linux Libertine G" w:hAnsi="Linux Libertine G"/>
          </w:rPr>
          <w:delText>existant</w:delText>
        </w:r>
      </w:del>
      <w:r>
        <w:rPr>
          <w:rFonts w:cs="Linux Libertine G" w:ascii="Linux Libertine G" w:hAnsi="Linux Libertine G"/>
        </w:rPr>
        <w:t xml:space="preserve"> le plus proche</w:t>
      </w:r>
      <w:ins w:id="296" w:author="Auteur inconnu" w:date="2019-04-16T10:48:18Z">
        <w:r>
          <w:rPr>
            <w:rFonts w:cs="Linux Libertine G" w:ascii="Linux Libertine G" w:hAnsi="Linux Libertine G"/>
          </w:rPr>
          <w:t xml:space="preserve"> </w:t>
        </w:r>
      </w:ins>
      <w:ins w:id="297" w:author="Auteur inconnu" w:date="2019-04-16T10:48:18Z">
        <w:r>
          <w:rPr>
            <w:rFonts w:cs="Linux Libertine G" w:ascii="Linux Libertine G" w:hAnsi="Linux Libertine G"/>
          </w:rPr>
          <w:t>qui appartient au dictionnaire</w:t>
        </w:r>
      </w:ins>
      <w:r>
        <w:rPr>
          <w:rFonts w:cs="Linux Libertine G" w:ascii="Linux Libertine G" w:hAnsi="Linux Libertine G"/>
        </w:rPr>
        <w:t xml:space="preserve">. </w:t>
      </w:r>
    </w:p>
    <w:p>
      <w:pPr>
        <w:pStyle w:val="Normal"/>
        <w:spacing w:before="120" w:after="0"/>
        <w:rPr/>
      </w:pPr>
      <w:del w:id="299" w:author="Auteur inconnu" w:date="2019-04-16T10:48:36Z">
        <w:r>
          <w:rPr>
            <w:rFonts w:cs="Linux Libertine G" w:ascii="Linux Libertine G" w:hAnsi="Linux Libertine G"/>
          </w:rPr>
          <w:delText>Cette</w:delText>
        </w:r>
      </w:del>
      <w:ins w:id="300" w:author="Auteur inconnu" w:date="2019-04-16T10:48:36Z">
        <w:r>
          <w:rPr>
            <w:rFonts w:cs="Linux Libertine G" w:ascii="Linux Libertine G" w:hAnsi="Linux Libertine G"/>
          </w:rPr>
          <w:t>La</w:t>
        </w:r>
      </w:ins>
      <w:r>
        <w:rPr>
          <w:rFonts w:cs="Linux Libertine G" w:ascii="Linux Libertine G" w:hAnsi="Linux Libertine G"/>
        </w:rPr>
        <w:t xml:space="preserve"> distance</w:t>
      </w:r>
      <w:ins w:id="301" w:author="Auteur inconnu" w:date="2019-04-16T10:48:38Z">
        <w:r>
          <w:rPr>
            <w:rFonts w:cs="Linux Libertine G" w:ascii="Linux Libertine G" w:hAnsi="Linux Libertine G"/>
          </w:rPr>
          <w:t xml:space="preserve"> </w:t>
        </w:r>
      </w:ins>
      <w:ins w:id="302" w:author="Auteur inconnu" w:date="2019-04-16T10:48:38Z">
        <w:r>
          <w:rPr>
            <w:rFonts w:cs="Linux Libertine G" w:ascii="Linux Libertine G" w:hAnsi="Linux Libertine G"/>
          </w:rPr>
          <w:t>de Levenstein (Citer ici article)</w:t>
        </w:r>
      </w:ins>
      <w:r>
        <w:rPr>
          <w:rFonts w:cs="Linux Libertine G" w:ascii="Linux Libertine G" w:hAnsi="Linux Libertine G"/>
        </w:rPr>
        <w:t xml:space="preserve"> se base sur le nombre minimal d’opérations élémentaires de modification de caractère</w:t>
      </w:r>
      <w:ins w:id="303" w:author="Auteur inconnu" w:date="2019-04-16T10:48:56Z">
        <w:r>
          <w:rPr>
            <w:rFonts w:cs="Linux Libertine G" w:ascii="Linux Libertine G" w:hAnsi="Linux Libertine G"/>
          </w:rPr>
          <w:t>s</w:t>
        </w:r>
      </w:ins>
      <w:r>
        <w:rPr>
          <w:rFonts w:cs="Linux Libertine G" w:ascii="Linux Libertine G" w:hAnsi="Linux Libertine G"/>
        </w:rPr>
        <w:t xml:space="preserve"> (substitution, addition, suppression) nécessaires à l’obtention de l’un des mots à partir de l’autre</w:t>
      </w:r>
      <w:ins w:id="304" w:author="Auteur inconnu" w:date="2019-04-16T10:49:02Z">
        <w:r>
          <w:rPr>
            <w:rFonts w:cs="Linux Libertine G" w:ascii="Linux Libertine G" w:hAnsi="Linux Libertine G"/>
          </w:rPr>
          <w:t>.</w:t>
        </w:r>
      </w:ins>
      <w:r>
        <w:rPr>
          <w:rFonts w:cs="Linux Libertine G" w:ascii="Linux Libertine G" w:hAnsi="Linux Libertine G"/>
        </w:rPr>
        <w:t xml:space="preserve"> </w:t>
      </w:r>
      <w:del w:id="305" w:author="Auteur inconnu" w:date="2019-04-16T10:49:04Z">
        <w:r>
          <w:rPr>
            <w:rFonts w:cs="Linux Libertine G" w:ascii="Linux Libertine G" w:hAnsi="Linux Libertine G"/>
          </w:rPr>
          <w:delText>et</w:delText>
        </w:r>
      </w:del>
      <w:ins w:id="306" w:author="Auteur inconnu" w:date="2019-04-16T10:49:04Z">
        <w:r>
          <w:rPr>
            <w:rFonts w:cs="Linux Libertine G" w:ascii="Linux Libertine G" w:hAnsi="Linux Libertine G"/>
          </w:rPr>
          <w:t>Elle</w:t>
        </w:r>
      </w:ins>
      <w:r>
        <w:rPr>
          <w:rFonts w:cs="Linux Libertine G" w:ascii="Linux Libertine G" w:hAnsi="Linux Libertine G"/>
        </w:rPr>
        <w:t xml:space="preserve"> permet, à partir d’une séquence de caractères (ou d’un non-mot), </w:t>
      </w:r>
      <w:del w:id="307" w:author="Auteur inconnu" w:date="2019-04-16T10:49:36Z">
        <w:r>
          <w:rPr>
            <w:rFonts w:cs="Linux Libertine G" w:ascii="Linux Libertine G" w:hAnsi="Linux Libertine G"/>
          </w:rPr>
          <w:delText>de rechercher</w:delText>
        </w:r>
      </w:del>
      <w:ins w:id="308" w:author="Auteur inconnu" w:date="2019-04-16T10:49:36Z">
        <w:r>
          <w:rPr>
            <w:rFonts w:cs="Linux Libertine G" w:ascii="Linux Libertine G" w:hAnsi="Linux Libertine G"/>
          </w:rPr>
          <w:t>d’identifier</w:t>
        </w:r>
      </w:ins>
      <w:r>
        <w:rPr>
          <w:rFonts w:cs="Linux Libertine G" w:ascii="Linux Libertine G" w:hAnsi="Linux Libertine G"/>
        </w:rPr>
        <w:t xml:space="preserve"> dans un</w:t>
      </w:r>
      <w:ins w:id="309" w:author="Auteur inconnu" w:date="2019-04-16T10:49:40Z">
        <w:r>
          <w:rPr>
            <w:rFonts w:cs="Linux Libertine G" w:ascii="Linux Libertine G" w:hAnsi="Linux Libertine G"/>
          </w:rPr>
          <w:t xml:space="preserve"> </w:t>
        </w:r>
      </w:ins>
      <w:ins w:id="310" w:author="Auteur inconnu" w:date="2019-04-16T10:49:40Z">
        <w:r>
          <w:rPr>
            <w:rFonts w:cs="Linux Libertine G" w:ascii="Linux Libertine G" w:hAnsi="Linux Libertine G"/>
          </w:rPr>
          <w:t>dictionnaire les mots les plus « proches », c-a-d les mots</w:t>
        </w:r>
      </w:ins>
      <w:ins w:id="311" w:author="Auteur inconnu" w:date="2019-04-16T10:50:20Z">
        <w:r>
          <w:rPr>
            <w:rFonts w:cs="Linux Libertine G" w:ascii="Linux Libertine G" w:hAnsi="Linux Libertine G"/>
          </w:rPr>
          <w:t xml:space="preserve"> qui peuvent être obtenus à partir de l’entrée par un nombre minimal de modifications élémentaires.</w:t>
        </w:r>
      </w:ins>
      <w:r>
        <w:rPr>
          <w:rFonts w:cs="Linux Libertine G" w:ascii="Linux Libertine G" w:hAnsi="Linux Libertine G"/>
        </w:rPr>
        <w:t xml:space="preserve"> </w:t>
      </w:r>
      <w:ins w:id="312" w:author="Auteur inconnu" w:date="2019-04-16T10:50:56Z">
        <w:r>
          <w:rPr>
            <w:rFonts w:cs="Linux Libertine G" w:ascii="Linux Libertine G" w:hAnsi="Linux Libertine G"/>
          </w:rPr>
          <w:t>Nous identifi</w:t>
        </w:r>
      </w:ins>
      <w:ins w:id="313" w:author="Auteur inconnu" w:date="2019-04-16T10:51:00Z">
        <w:r>
          <w:rPr>
            <w:rFonts w:cs="Linux Libertine G" w:ascii="Linux Libertine G" w:hAnsi="Linux Libertine G"/>
          </w:rPr>
          <w:t xml:space="preserve">ons ainsi </w:t>
        </w:r>
      </w:ins>
      <w:r>
        <w:rPr>
          <w:rFonts w:cs="Linux Libertine G" w:ascii="Linux Libertine G" w:hAnsi="Linux Libertine G"/>
        </w:rPr>
        <w:t xml:space="preserve">le mot qui </w:t>
      </w:r>
      <w:del w:id="314" w:author="Auteur inconnu" w:date="2019-04-16T10:51:05Z">
        <w:r>
          <w:rPr>
            <w:rFonts w:cs="Linux Libertine G" w:ascii="Linux Libertine G" w:hAnsi="Linux Libertine G"/>
          </w:rPr>
          <w:delText>aurait</w:delText>
        </w:r>
      </w:del>
      <w:ins w:id="315" w:author="Auteur inconnu" w:date="2019-04-16T10:51:05Z">
        <w:r>
          <w:rPr>
            <w:rFonts w:cs="Linux Libertine G" w:ascii="Linux Libertine G" w:hAnsi="Linux Libertine G"/>
          </w:rPr>
          <w:t>a</w:t>
        </w:r>
      </w:ins>
      <w:r>
        <w:rPr>
          <w:rFonts w:cs="Linux Libertine G" w:ascii="Linux Libertine G" w:hAnsi="Linux Libertine G"/>
        </w:rPr>
        <w:t xml:space="preserve"> la distance de Levenshtein le plus petite avec le non-mot.</w:t>
      </w:r>
      <w:ins w:id="316" w:author="Auteur inconnu" w:date="2019-04-16T10:51:19Z">
        <w:r>
          <w:rPr>
            <w:rFonts w:cs="Linux Libertine G" w:ascii="Linux Libertine G" w:hAnsi="Linux Libertine G"/>
          </w:rPr>
          <w:t xml:space="preserve"> </w:t>
        </w:r>
      </w:ins>
      <w:ins w:id="317" w:author="Auteur inconnu" w:date="2019-04-16T10:51:19Z">
        <w:commentRangeStart w:id="15"/>
        <w:r>
          <w:rPr>
            <w:rFonts w:cs="Linux Libertine G" w:ascii="Linux Libertine G" w:hAnsi="Linux Libertine G"/>
          </w:rPr>
          <w:t>Dans le cas où il y a plusieurs mots qui ont été retrouvés, ...</w:t>
        </w:r>
      </w:ins>
      <w:ins w:id="318" w:author="Auteur inconnu" w:date="2019-04-16T10:52:07Z">
        <w:r>
          <w:rPr>
            <w:rFonts w:cs="Linux Libertine G" w:ascii="Linux Libertine G" w:hAnsi="Linux Libertine G"/>
          </w:rPr>
        </w:r>
      </w:ins>
      <w:commentRangeEnd w:id="15"/>
      <w:r>
        <w:commentReference w:id="15"/>
      </w:r>
      <w:r>
        <w:rPr>
          <w:rFonts w:cs="Linux Libertine G" w:ascii="Linux Libertine G" w:hAnsi="Linux Libertine G"/>
        </w:rPr>
        <w:t xml:space="preserve"> Cela permettrait de fournir une meilleure entrée pour le lemmatiseur, qui n’aurait pas pu identifier le non-mot</w:t>
      </w:r>
      <w:ins w:id="319" w:author="Auteur inconnu" w:date="2019-04-16T10:52:29Z">
        <w:r>
          <w:rPr>
            <w:rFonts w:cs="Linux Libertine G" w:ascii="Linux Libertine G" w:hAnsi="Linux Libertine G"/>
          </w:rPr>
          <w:t xml:space="preserve"> </w:t>
        </w:r>
      </w:ins>
      <w:ins w:id="320" w:author="Auteur inconnu" w:date="2019-04-16T10:52:29Z">
        <w:r>
          <w:rPr>
            <w:rFonts w:cs="Linux Libertine G" w:ascii="Linux Libertine G" w:hAnsi="Linux Libertine G"/>
          </w:rPr>
          <w:t>à partir de l'entrée initiale</w:t>
        </w:r>
      </w:ins>
      <w:r>
        <w:rPr>
          <w:rFonts w:cs="Linux Libertine G" w:ascii="Linux Libertine G" w:hAnsi="Linux Libertine G"/>
        </w:rPr>
        <w:t xml:space="preserve">. Le schéma général de ce traitement est présenté sur la </w:t>
      </w:r>
      <w:commentRangeStart w:id="16"/>
      <w:r>
        <w:rPr>
          <w:rFonts w:cs="Linux Libertine G" w:ascii="Linux Libertine G" w:hAnsi="Linux Libertine G"/>
        </w:rPr>
        <w:t>figure 2</w:t>
      </w:r>
      <w:ins w:id="321" w:author="Auteur inconnu" w:date="2019-04-16T11:07:01Z">
        <w:r>
          <w:rPr>
            <w:rFonts w:cs="Linux Libertine G" w:ascii="Linux Libertine G" w:hAnsi="Linux Libertine G"/>
          </w:rPr>
        </w:r>
      </w:ins>
      <w:commentRangeEnd w:id="16"/>
      <w:r>
        <w:commentReference w:id="16"/>
      </w:r>
      <w:r>
        <w:rPr>
          <w:rFonts w:cs="Linux Libertine G" w:ascii="Linux Libertine G" w:hAnsi="Linux Libertine G"/>
        </w:rPr>
        <w:t>.</w:t>
      </w:r>
    </w:p>
    <w:p>
      <w:pPr>
        <w:pStyle w:val="Normal"/>
        <w:spacing w:before="120" w:after="0"/>
        <w:rPr>
          <w:rFonts w:ascii="Linux Libertine G" w:hAnsi="Linux Libertine G" w:cs="Linux Libertine G"/>
          <w:ins w:id="323" w:author="Auteur inconnu" w:date="2019-04-16T12:06:26Z"/>
        </w:rPr>
      </w:pPr>
      <w:ins w:id="322" w:author="Auteur inconnu" w:date="2019-04-16T12:06:26Z">
        <w:r>
          <w:rPr/>
          <w:drawing>
            <wp:anchor behindDoc="0" distT="0" distB="0" distL="0" distR="0" simplePos="0" locked="0" layoutInCell="1" allowOverlap="1" relativeHeight="67">
              <wp:simplePos x="0" y="0"/>
              <wp:positionH relativeFrom="column">
                <wp:posOffset>40640</wp:posOffset>
              </wp:positionH>
              <wp:positionV relativeFrom="paragraph">
                <wp:posOffset>17145</wp:posOffset>
              </wp:positionV>
              <wp:extent cx="5400040" cy="320929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6"/>
                      <a:stretch>
                        <a:fillRect/>
                      </a:stretch>
                    </pic:blipFill>
                    <pic:spPr bwMode="auto">
                      <a:xfrm>
                        <a:off x="0" y="0"/>
                        <a:ext cx="5400040" cy="3209290"/>
                      </a:xfrm>
                      <a:prstGeom prst="rect">
                        <a:avLst/>
                      </a:prstGeom>
                    </pic:spPr>
                  </pic:pic>
                </a:graphicData>
              </a:graphic>
            </wp:anchor>
          </w:drawing>
        </w:r>
      </w:ins>
    </w:p>
    <w:p>
      <w:pPr>
        <w:pStyle w:val="Normal"/>
        <w:spacing w:before="120" w:after="0"/>
        <w:rPr/>
      </w:pPr>
      <w:r>
        <w:rPr>
          <w:rFonts w:cs="Linux Libertine G" w:ascii="Linux Libertine G" w:hAnsi="Linux Libertine G"/>
        </w:rPr>
        <w:t>Par exemple, les mots se rapprochant le plus de l’élément 2</w:t>
      </w:r>
      <w:ins w:id="324" w:author="Auteur inconnu" w:date="2019-04-16T11:10:27Z">
        <w:r>
          <w:rPr>
            <w:rFonts w:cs="Linux Libertine G" w:ascii="Linux Libertine G" w:hAnsi="Linux Libertine G"/>
          </w:rPr>
          <w:t xml:space="preserve"> « </w:t>
        </w:r>
      </w:ins>
      <w:ins w:id="325" w:author="Auteur inconnu" w:date="2019-04-16T11:10:27Z">
        <w:r>
          <w:rPr>
            <w:rFonts w:cs="Linux Libertine G" w:ascii="Linux Libertine G" w:hAnsi="Linux Libertine G"/>
          </w:rPr>
          <w:t>anémi »</w:t>
        </w:r>
      </w:ins>
      <w:r>
        <w:rPr>
          <w:rFonts w:cs="Linux Libertine G" w:ascii="Linux Libertine G" w:hAnsi="Linux Libertine G"/>
        </w:rPr>
        <w:t xml:space="preserve"> </w:t>
      </w:r>
      <w:r>
        <w:rPr>
          <w:rFonts w:cs="Linux Libertine G" w:ascii="Linux Libertine G" w:hAnsi="Linux Libertine G"/>
        </w:rPr>
        <w:t xml:space="preserve">pourraient être </w:t>
      </w:r>
      <w:r>
        <w:rPr>
          <w:rFonts w:cs="Linux Libertine G" w:ascii="Linux Libertine G" w:hAnsi="Linux Libertine G"/>
          <w:i/>
        </w:rPr>
        <w:t>anémone</w:t>
      </w:r>
      <w:r>
        <w:rPr>
          <w:rFonts w:cs="Linux Libertine G" w:ascii="Linux Libertine G" w:hAnsi="Linux Libertine G"/>
        </w:rPr>
        <w:t xml:space="preserve">, </w:t>
      </w:r>
      <w:r>
        <w:rPr>
          <w:rFonts w:cs="Linux Libertine G" w:ascii="Linux Libertine G" w:hAnsi="Linux Libertine G"/>
          <w:i/>
        </w:rPr>
        <w:t>anémie</w:t>
      </w:r>
      <w:r>
        <w:rPr>
          <w:rFonts w:cs="Linux Libertine G" w:ascii="Linux Libertine G" w:hAnsi="Linux Libertine G"/>
        </w:rPr>
        <w:t xml:space="preserve">, </w:t>
      </w:r>
      <w:r>
        <w:rPr>
          <w:rFonts w:cs="Linux Libertine G" w:ascii="Linux Libertine G" w:hAnsi="Linux Libertine G"/>
          <w:i/>
        </w:rPr>
        <w:t>ainé</w:t>
      </w:r>
      <w:r>
        <w:rPr>
          <w:rFonts w:cs="Linux Libertine G" w:ascii="Linux Libertine G" w:hAnsi="Linux Libertine G"/>
        </w:rPr>
        <w:t xml:space="preserve">, </w:t>
      </w:r>
      <w:r>
        <w:rPr>
          <w:rFonts w:cs="Linux Libertine G" w:ascii="Linux Libertine G" w:hAnsi="Linux Libertine G"/>
          <w:i/>
        </w:rPr>
        <w:t>année</w:t>
      </w:r>
      <w:r>
        <w:rPr>
          <w:rFonts w:cs="Linux Libertine G" w:ascii="Linux Libertine G" w:hAnsi="Linux Libertine G"/>
        </w:rPr>
        <w:t xml:space="preserve">. Nous obtenons alors les distances suivantes : </w:t>
      </w:r>
    </w:p>
    <w:tbl>
      <w:tblPr>
        <w:tblStyle w:val="Grilledutableau"/>
        <w:tblW w:w="9634" w:type="dxa"/>
        <w:jc w:val="left"/>
        <w:tblInd w:w="-571" w:type="dxa"/>
        <w:tblCellMar>
          <w:top w:w="0" w:type="dxa"/>
          <w:left w:w="108" w:type="dxa"/>
          <w:bottom w:w="0" w:type="dxa"/>
          <w:right w:w="108" w:type="dxa"/>
        </w:tblCellMar>
        <w:tblLook w:noVBand="1" w:val="04a0" w:noHBand="0" w:lastColumn="0" w:firstColumn="1" w:lastRow="0" w:firstRow="1"/>
      </w:tblPr>
      <w:tblGrid>
        <w:gridCol w:w="1365"/>
        <w:gridCol w:w="1583"/>
        <w:gridCol w:w="1298"/>
        <w:gridCol w:w="1134"/>
        <w:gridCol w:w="2694"/>
        <w:gridCol w:w="1559"/>
      </w:tblGrid>
      <w:tr>
        <w:trPr/>
        <w:tc>
          <w:tcPr>
            <w:tcW w:w="1365"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Mot erroné</w:t>
            </w:r>
          </w:p>
        </w:tc>
        <w:tc>
          <w:tcPr>
            <w:tcW w:w="1583"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Mot candidat</w:t>
            </w:r>
          </w:p>
        </w:tc>
        <w:tc>
          <w:tcPr>
            <w:tcW w:w="1298" w:type="dxa"/>
            <w:tcBorders/>
            <w:shd w:fill="auto" w:val="clear"/>
            <w:vAlign w:val="center"/>
          </w:tcPr>
          <w:p>
            <w:pPr>
              <w:pStyle w:val="Normal"/>
              <w:spacing w:lineRule="auto" w:line="240" w:before="120" w:after="0"/>
              <w:jc w:val="center"/>
              <w:rPr>
                <w:rFonts w:ascii="Linux Libertine G" w:hAnsi="Linux Libertine G" w:cs="Linux Libertine G"/>
              </w:rPr>
            </w:pPr>
            <w:ins w:id="326" w:author="Auteur inconnu" w:date="2019-04-16T11:11:08Z">
              <w:r>
                <w:rPr>
                  <w:rFonts w:cs="Linux Libertine G" w:ascii="Linux Libertine G" w:hAnsi="Linux Libertine G"/>
                </w:rPr>
                <w:t>Addition</w:t>
              </w:r>
            </w:ins>
            <w:del w:id="327" w:author="Auteur inconnu" w:date="2019-04-16T11:11:08Z">
              <w:r>
                <w:rPr>
                  <w:rFonts w:cs="Linux Libertine G" w:ascii="Linux Libertine G" w:hAnsi="Linux Libertine G"/>
                </w:rPr>
                <w:delText>Correction</w:delText>
              </w:r>
            </w:del>
          </w:p>
        </w:tc>
        <w:tc>
          <w:tcPr>
            <w:tcW w:w="1134" w:type="dxa"/>
            <w:tcBorders/>
            <w:shd w:fill="auto" w:val="clear"/>
            <w:vAlign w:val="center"/>
          </w:tcPr>
          <w:p>
            <w:pPr>
              <w:pStyle w:val="Normal"/>
              <w:spacing w:lineRule="auto" w:line="240" w:before="120" w:after="0"/>
              <w:jc w:val="center"/>
              <w:rPr/>
            </w:pPr>
            <w:del w:id="328" w:author="Auteur inconnu" w:date="2019-04-16T11:11:11Z">
              <w:r>
                <w:rPr>
                  <w:rFonts w:cs="Linux Libertine G" w:ascii="Linux Libertine G" w:hAnsi="Linux Libertine G"/>
                </w:rPr>
                <w:delText>Erreur</w:delText>
              </w:r>
            </w:del>
            <w:ins w:id="329" w:author="Auteur inconnu" w:date="2019-04-16T11:11:11Z">
              <w:r>
                <w:rPr>
                  <w:rFonts w:cs="Linux Libertine G" w:ascii="Linux Libertine G" w:hAnsi="Linux Libertine G"/>
                </w:rPr>
                <w:t>Suppréssion</w:t>
              </w:r>
            </w:ins>
          </w:p>
        </w:tc>
        <w:tc>
          <w:tcPr>
            <w:tcW w:w="269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Modification</w:t>
            </w:r>
          </w:p>
        </w:tc>
        <w:tc>
          <w:tcPr>
            <w:tcW w:w="1559"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Distance</w:t>
            </w:r>
          </w:p>
        </w:tc>
      </w:tr>
      <w:tr>
        <w:trPr/>
        <w:tc>
          <w:tcPr>
            <w:tcW w:w="1365"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anémi</w:t>
            </w:r>
          </w:p>
        </w:tc>
        <w:tc>
          <w:tcPr>
            <w:tcW w:w="1583"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anémone</w:t>
            </w:r>
          </w:p>
        </w:tc>
        <w:tc>
          <w:tcPr>
            <w:tcW w:w="1298"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-one</w:t>
            </w:r>
          </w:p>
        </w:tc>
        <w:tc>
          <w:tcPr>
            <w:tcW w:w="113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-i</w:t>
            </w:r>
          </w:p>
        </w:tc>
        <w:tc>
          <w:tcPr>
            <w:tcW w:w="269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Substitution et addition</w:t>
            </w:r>
          </w:p>
        </w:tc>
        <w:tc>
          <w:tcPr>
            <w:tcW w:w="1559"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3</w:t>
            </w:r>
          </w:p>
        </w:tc>
      </w:tr>
      <w:tr>
        <w:trPr/>
        <w:tc>
          <w:tcPr>
            <w:tcW w:w="1365"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anémi</w:t>
            </w:r>
          </w:p>
        </w:tc>
        <w:tc>
          <w:tcPr>
            <w:tcW w:w="1583"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anémie</w:t>
            </w:r>
          </w:p>
        </w:tc>
        <w:tc>
          <w:tcPr>
            <w:tcW w:w="1298"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-e</w:t>
            </w:r>
          </w:p>
        </w:tc>
        <w:tc>
          <w:tcPr>
            <w:tcW w:w="113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_</w:t>
            </w:r>
          </w:p>
        </w:tc>
        <w:tc>
          <w:tcPr>
            <w:tcW w:w="269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addition</w:t>
            </w:r>
          </w:p>
        </w:tc>
        <w:tc>
          <w:tcPr>
            <w:tcW w:w="1559"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1</w:t>
            </w:r>
          </w:p>
        </w:tc>
      </w:tr>
      <w:tr>
        <w:trPr/>
        <w:tc>
          <w:tcPr>
            <w:tcW w:w="1365"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anémi</w:t>
            </w:r>
          </w:p>
        </w:tc>
        <w:tc>
          <w:tcPr>
            <w:tcW w:w="1583"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ainé</w:t>
            </w:r>
          </w:p>
        </w:tc>
        <w:tc>
          <w:tcPr>
            <w:tcW w:w="1298"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-i</w:t>
            </w:r>
          </w:p>
        </w:tc>
        <w:tc>
          <w:tcPr>
            <w:tcW w:w="113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-mi</w:t>
            </w:r>
          </w:p>
        </w:tc>
        <w:tc>
          <w:tcPr>
            <w:tcW w:w="269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addition et suppression</w:t>
            </w:r>
          </w:p>
        </w:tc>
        <w:tc>
          <w:tcPr>
            <w:tcW w:w="1559"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3</w:t>
            </w:r>
          </w:p>
        </w:tc>
      </w:tr>
      <w:tr>
        <w:trPr/>
        <w:tc>
          <w:tcPr>
            <w:tcW w:w="1365"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anémi</w:t>
            </w:r>
          </w:p>
        </w:tc>
        <w:tc>
          <w:tcPr>
            <w:tcW w:w="1583"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année</w:t>
            </w:r>
          </w:p>
        </w:tc>
        <w:tc>
          <w:tcPr>
            <w:tcW w:w="1298"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-n, -e</w:t>
            </w:r>
          </w:p>
        </w:tc>
        <w:tc>
          <w:tcPr>
            <w:tcW w:w="113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-mi</w:t>
            </w:r>
          </w:p>
        </w:tc>
        <w:tc>
          <w:tcPr>
            <w:tcW w:w="2694"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substitution, addition, suppression</w:t>
            </w:r>
          </w:p>
        </w:tc>
        <w:tc>
          <w:tcPr>
            <w:tcW w:w="1559" w:type="dxa"/>
            <w:tcBorders/>
            <w:shd w:fill="auto" w:val="clear"/>
            <w:vAlign w:val="center"/>
          </w:tcPr>
          <w:p>
            <w:pPr>
              <w:pStyle w:val="Normal"/>
              <w:spacing w:lineRule="auto" w:line="240" w:before="120" w:after="0"/>
              <w:jc w:val="center"/>
              <w:rPr>
                <w:rFonts w:ascii="Linux Libertine G" w:hAnsi="Linux Libertine G" w:cs="Linux Libertine G"/>
              </w:rPr>
            </w:pPr>
            <w:r>
              <w:rPr>
                <w:rFonts w:cs="Linux Libertine G" w:ascii="Linux Libertine G" w:hAnsi="Linux Libertine G"/>
              </w:rPr>
              <w:t>3</w:t>
            </w:r>
          </w:p>
        </w:tc>
      </w:tr>
    </w:tbl>
    <w:p>
      <w:pPr>
        <w:pStyle w:val="Normal"/>
        <w:spacing w:before="360" w:after="0"/>
        <w:rPr>
          <w:rFonts w:ascii="Linux Libertine G" w:hAnsi="Linux Libertine G" w:cs="Linux Libertine G"/>
        </w:rPr>
      </w:pPr>
      <w:r>
        <w:rPr>
          <w:rFonts w:cs="Linux Libertine G" w:ascii="Linux Libertine G" w:hAnsi="Linux Libertine G"/>
        </w:rPr>
        <w:t xml:space="preserve">Dans cet exemple, il est clair que le mot signifié par l’utilisateur est alors le mot </w:t>
      </w:r>
      <w:r>
        <w:rPr>
          <w:rFonts w:cs="Linux Libertine G" w:ascii="Linux Libertine G" w:hAnsi="Linux Libertine G"/>
          <w:i/>
        </w:rPr>
        <w:t>anémie</w:t>
      </w:r>
      <w:r>
        <w:rPr>
          <w:rFonts w:cs="Linux Libertine G" w:ascii="Linux Libertine G" w:hAnsi="Linux Libertine G"/>
        </w:rPr>
        <w:t xml:space="preserve">. </w:t>
      </w:r>
    </w:p>
    <w:p>
      <w:pPr>
        <w:pStyle w:val="Normal"/>
        <w:spacing w:before="0" w:after="0"/>
        <w:rPr>
          <w:rFonts w:ascii="Linux Libertine G" w:hAnsi="Linux Libertine G" w:cs="Linux Libertine G"/>
        </w:rPr>
      </w:pPr>
      <w:r>
        <w:rPr>
          <w:rFonts w:cs="Linux Libertine G" w:ascii="Linux Libertine G" w:hAnsi="Linux Libertine G"/>
        </w:rPr>
        <w:drawing>
          <wp:anchor behindDoc="0" distT="0" distB="0" distL="114300" distR="114300" simplePos="0" locked="0" layoutInCell="1" allowOverlap="1" relativeHeight="14">
            <wp:simplePos x="0" y="0"/>
            <wp:positionH relativeFrom="column">
              <wp:posOffset>75565</wp:posOffset>
            </wp:positionH>
            <wp:positionV relativeFrom="paragraph">
              <wp:posOffset>205105</wp:posOffset>
            </wp:positionV>
            <wp:extent cx="5400040" cy="1982470"/>
            <wp:effectExtent l="0" t="0" r="0" b="0"/>
            <wp:wrapSquare wrapText="bothSides"/>
            <wp:docPr id="17" name="Imag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99" descr=""/>
                    <pic:cNvPicPr>
                      <a:picLocks noChangeAspect="1" noChangeArrowheads="1"/>
                    </pic:cNvPicPr>
                  </pic:nvPicPr>
                  <pic:blipFill>
                    <a:blip r:embed="rId7"/>
                    <a:stretch>
                      <a:fillRect/>
                    </a:stretch>
                  </pic:blipFill>
                  <pic:spPr bwMode="auto">
                    <a:xfrm>
                      <a:off x="0" y="0"/>
                      <a:ext cx="5400040" cy="1982470"/>
                    </a:xfrm>
                    <a:prstGeom prst="rect">
                      <a:avLst/>
                    </a:prstGeom>
                  </pic:spPr>
                </pic:pic>
              </a:graphicData>
            </a:graphic>
          </wp:anchor>
        </w:drawing>
      </w:r>
    </w:p>
    <w:p>
      <w:pPr>
        <w:pStyle w:val="Normal"/>
        <w:spacing w:before="0" w:after="120"/>
        <w:rPr>
          <w:rFonts w:ascii="Linux Libertine G" w:hAnsi="Linux Libertine G" w:cs="Linux Libertine G"/>
        </w:rPr>
      </w:pPr>
      <w:r>
        <w:rPr>
          <w:rFonts w:cs="Linux Libertine G" w:ascii="Linux Libertine G" w:hAnsi="Linux Libertine G"/>
        </w:rPr>
        <mc:AlternateContent>
          <mc:Choice Requires="wps">
            <w:drawing>
              <wp:anchor behindDoc="0" distT="0" distB="0" distL="114300" distR="114300" simplePos="0" locked="0" layoutInCell="1" allowOverlap="1" relativeHeight="5">
                <wp:simplePos x="0" y="0"/>
                <wp:positionH relativeFrom="margin">
                  <wp:posOffset>-163195</wp:posOffset>
                </wp:positionH>
                <wp:positionV relativeFrom="paragraph">
                  <wp:posOffset>2179955</wp:posOffset>
                </wp:positionV>
                <wp:extent cx="4879340" cy="417195"/>
                <wp:effectExtent l="0" t="0" r="0" b="4445"/>
                <wp:wrapNone/>
                <wp:docPr id="18" name="Zone de texte 36"/>
                <a:graphic xmlns:a="http://schemas.openxmlformats.org/drawingml/2006/main">
                  <a:graphicData uri="http://schemas.microsoft.com/office/word/2010/wordprocessingShape">
                    <wps:wsp>
                      <wps:cNvSpPr/>
                      <wps:spPr>
                        <a:xfrm>
                          <a:off x="0" y="0"/>
                          <a:ext cx="4878720" cy="416520"/>
                        </a:xfrm>
                        <a:prstGeom prst="rect">
                          <a:avLst/>
                        </a:prstGeom>
                        <a:solidFill>
                          <a:schemeClr val="lt1"/>
                        </a:solidFill>
                        <a:ln w="6480">
                          <a:noFill/>
                        </a:ln>
                      </wps:spPr>
                      <wps:style>
                        <a:lnRef idx="0"/>
                        <a:fillRef idx="0"/>
                        <a:effectRef idx="0"/>
                        <a:fontRef idx="minor"/>
                      </wps:style>
                      <wps:txbx>
                        <w:txbxContent>
                          <w:p>
                            <w:pPr>
                              <w:pStyle w:val="Contenudecadre"/>
                              <w:spacing w:lineRule="auto" w:line="240"/>
                              <w:ind w:left="142" w:hanging="0"/>
                              <w:rPr>
                                <w:i/>
                                <w:i/>
                                <w:sz w:val="18"/>
                                <w:lang w:eastAsia="fr-FR"/>
                              </w:rPr>
                            </w:pPr>
                            <w:r>
                              <w:rPr>
                                <w:i/>
                                <w:color w:val="000000"/>
                                <w:sz w:val="18"/>
                                <w:lang w:eastAsia="fr-FR"/>
                              </w:rPr>
                              <w:t>Figure 2. Schéma de modification d’un mot</w:t>
                            </w:r>
                            <w:r>
                              <w:rPr>
                                <w:color w:val="000000"/>
                              </w:rPr>
                              <w:t xml:space="preserve"> </w:t>
                            </w:r>
                            <w:r>
                              <w:rPr>
                                <w:i/>
                                <w:color w:val="000000"/>
                                <w:sz w:val="18"/>
                                <w:lang w:eastAsia="fr-FR"/>
                              </w:rPr>
                              <w:t>mésorthographié grâce à la distance de Levenshtein</w:t>
                            </w:r>
                          </w:p>
                          <w:p>
                            <w:pPr>
                              <w:pStyle w:val="Contenudecadre"/>
                              <w:spacing w:lineRule="auto" w:line="240" w:before="0" w:after="160"/>
                              <w:rPr/>
                            </w:pPr>
                            <w:r>
                              <w:rPr/>
                            </w:r>
                          </w:p>
                        </w:txbxContent>
                      </wps:txbx>
                      <wps:bodyPr>
                        <a:prstTxWarp prst="textNoShape"/>
                        <a:noAutofit/>
                      </wps:bodyPr>
                    </wps:wsp>
                  </a:graphicData>
                </a:graphic>
              </wp:anchor>
            </w:drawing>
          </mc:Choice>
          <mc:Fallback>
            <w:pict>
              <v:rect id="shape_0" ID="Zone de texte 36" fillcolor="white" stroked="f" style="position:absolute;margin-left:-12.85pt;margin-top:171.65pt;width:384.1pt;height:32.75pt;mso-position-horizontal-relative:margin">
                <w10:wrap type="square"/>
                <v:fill o:detectmouseclick="t" type="solid" color2="black"/>
                <v:stroke color="#3465a4" weight="6480" joinstyle="round" endcap="flat"/>
                <v:textbox>
                  <w:txbxContent>
                    <w:p>
                      <w:pPr>
                        <w:pStyle w:val="Contenudecadre"/>
                        <w:spacing w:lineRule="auto" w:line="240"/>
                        <w:ind w:left="142" w:hanging="0"/>
                        <w:rPr>
                          <w:i/>
                          <w:i/>
                          <w:sz w:val="18"/>
                          <w:lang w:eastAsia="fr-FR"/>
                        </w:rPr>
                      </w:pPr>
                      <w:r>
                        <w:rPr>
                          <w:i/>
                          <w:color w:val="000000"/>
                          <w:sz w:val="18"/>
                          <w:lang w:eastAsia="fr-FR"/>
                        </w:rPr>
                        <w:t>Figure 2. Schéma de modification d’un mot</w:t>
                      </w:r>
                      <w:r>
                        <w:rPr>
                          <w:color w:val="000000"/>
                        </w:rPr>
                        <w:t xml:space="preserve"> </w:t>
                      </w:r>
                      <w:r>
                        <w:rPr>
                          <w:i/>
                          <w:color w:val="000000"/>
                          <w:sz w:val="18"/>
                          <w:lang w:eastAsia="fr-FR"/>
                        </w:rPr>
                        <w:t>mésorthographié grâce à la distance de Levenshtein</w:t>
                      </w:r>
                    </w:p>
                    <w:p>
                      <w:pPr>
                        <w:pStyle w:val="Contenudecadre"/>
                        <w:spacing w:lineRule="auto" w:line="240" w:before="0" w:after="160"/>
                        <w:rPr/>
                      </w:pPr>
                      <w:r>
                        <w:rPr/>
                      </w:r>
                    </w:p>
                  </w:txbxContent>
                </v:textbox>
              </v:rect>
            </w:pict>
          </mc:Fallback>
        </mc:AlternateContent>
      </w:r>
    </w:p>
    <w:p>
      <w:pPr>
        <w:pStyle w:val="Normal"/>
        <w:spacing w:before="0" w:after="0"/>
        <w:rPr>
          <w:rFonts w:ascii="Linux Libertine G" w:hAnsi="Linux Libertine G" w:cs="Linux Libertine G"/>
        </w:rPr>
      </w:pPr>
      <w:r>
        <w:rPr>
          <w:rFonts w:cs="Linux Libertine G" w:ascii="Linux Libertine G" w:hAnsi="Linux Libertine G"/>
        </w:rPr>
        <w:t xml:space="preserve">L’autre solution serait d’utiliser l’inférence bayésienne, une méthode permettant de calculer la probabilité d’un évènement, et plus précisément le </w:t>
      </w:r>
      <w:r>
        <w:rPr>
          <w:rFonts w:cs="Linux Libertine G" w:ascii="Linux Libertine G" w:hAnsi="Linux Libertine G"/>
          <w:i/>
        </w:rPr>
        <w:t>noisy channel</w:t>
      </w:r>
      <w:r>
        <w:rPr>
          <w:rFonts w:cs="Linux Libertine G" w:ascii="Linux Libertine G" w:hAnsi="Linux Libertine G"/>
        </w:rPr>
        <w:t xml:space="preserve"> </w:t>
      </w:r>
      <w:r>
        <w:rPr>
          <w:rFonts w:cs="Linux Libertine G" w:ascii="Linux Libertine G" w:hAnsi="Linux Libertine G"/>
          <w:i/>
        </w:rPr>
        <w:t xml:space="preserve">model </w:t>
      </w:r>
      <w:r>
        <w:rPr>
          <w:rFonts w:cs="Linux Libertine G" w:ascii="Linux Libertine G" w:hAnsi="Linux Libertine G"/>
        </w:rPr>
        <w:t>développé par</w:t>
      </w:r>
      <w:r>
        <w:rPr>
          <w:rFonts w:cs="Linux Libertine G" w:ascii="Linux Libertine G" w:hAnsi="Linux Libertine G"/>
          <w:i/>
        </w:rPr>
        <w:t xml:space="preserve"> </w:t>
      </w:r>
      <w:r>
        <w:fldChar w:fldCharType="begin"/>
      </w:r>
      <w:r>
        <w:rPr/>
        <w:instrText>ADDIN CSL_CITATION {"citationItems":[{"id":"ITEM-1","itemData":{"DOI":"10.1145/584091.584093","ISBN":"0252725484","ISSN":"07246811","PMID":"9230594","abstract":"The recent development of various methods of modulation such as PCM and PPM which exchange bandwidth for signal-to-noise ratio has intensified the interest in a general theory of communication. A basis for such a theory is contained in the important papers of Nyquist and Hartley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 The fundamental problem of communication is that of reproducing at one point either exactly or approximately a message selected at another point. Frequently the messages have meaning; that is they refer to or are correlated according to some system with certain physical or conceptual entities. These semantic aspects of communication are irrelevant to the engineering problem. The significant aspect is that the actual message is one selected from a set of possible messages. The system must be designed to operate for each possible selection, not just the one which will actually be chosen since this is unknown at the time of design. If the number of messages in the set is finite then this number or any monotonic function of this number can be regarded as a measure of the information produced when one message is chosen from the set, all choices being equally likely. As was pointed out by Hartley the most natural choice is the logarithmic function. Although this definition must be generalized considerably when we consider the influence of the statistics of the message and when we have a continuous range of messages, we will in all cases use an essentially logarithmic measure.","author":[{"dropping-particle":"","family":"Shannon","given":"Claude E","non-dropping-particle":"","parse-names":false,"suffix":""}],"container-title":"The Bell System Technical Journal","id":"ITEM-1","issue":"July 1928","issued":{"date-parts":[["1948"]]},"page":"379-423","title":"A mathematical theory of communication","type":"article-journal","volume":"27"},"uris":["http://www.mendeley.com/documents/?uuid=6c22baba-a30e-467a-b84d-f6e82834452b"]}],"mendeley":{"formattedCitation":"(Shannon 1948)","plainTextFormattedCitation":"(Shannon 1948)","previouslyFormattedCitation":"(Shannon 1948)"},"properties":{"noteIndex":0},"schema":"https://github.com/citation-style-language/schema/raw/master/csl-citation.json"}</w:instrText>
      </w:r>
      <w:r>
        <w:rPr/>
        <w:fldChar w:fldCharType="separate"/>
      </w:r>
      <w:bookmarkStart w:id="451" w:name="__Fieldmark__2764_1112266312"/>
      <w:r>
        <w:rPr/>
      </w:r>
      <w:r>
        <w:rPr>
          <w:rFonts w:cs="Linux Libertine G" w:ascii="Linux Libertine G" w:hAnsi="Linux Libertine G"/>
        </w:rPr>
        <w:t>(</w:t>
      </w:r>
      <w:bookmarkStart w:id="452" w:name="__Fieldmark__2471_2850990750"/>
      <w:r>
        <w:rPr>
          <w:rFonts w:cs="Linux Libertine G" w:ascii="Linux Libertine G" w:hAnsi="Linux Libertine G"/>
        </w:rPr>
        <w:t>S</w:t>
      </w:r>
      <w:bookmarkStart w:id="453" w:name="__Fieldmark__2190_282753565"/>
      <w:r>
        <w:rPr>
          <w:rFonts w:cs="Linux Libertine G" w:ascii="Linux Libertine G" w:hAnsi="Linux Libertine G"/>
        </w:rPr>
        <w:t>h</w:t>
      </w:r>
      <w:bookmarkStart w:id="454" w:name="__Fieldmark__2589_2426741205"/>
      <w:r>
        <w:rPr>
          <w:rFonts w:cs="Linux Libertine G" w:ascii="Linux Libertine G" w:hAnsi="Linux Libertine G"/>
        </w:rPr>
        <w:t>annon 1948)</w:t>
      </w:r>
      <w:r>
        <w:rPr/>
      </w:r>
      <w:r>
        <w:rPr/>
        <w:fldChar w:fldCharType="end"/>
      </w:r>
      <w:bookmarkEnd w:id="451"/>
      <w:bookmarkEnd w:id="452"/>
      <w:bookmarkEnd w:id="453"/>
      <w:bookmarkEnd w:id="454"/>
      <w:r>
        <w:rPr>
          <w:rFonts w:cs="Linux Libertine G" w:ascii="Linux Libertine G" w:hAnsi="Linux Libertine G"/>
        </w:rPr>
        <w:t xml:space="preserve"> car celui-ci peut être appliqué à la correction orthographique. La figure 3 présente le schéma de se traitement.</w:t>
      </w:r>
    </w:p>
    <w:p>
      <w:pPr>
        <w:pStyle w:val="Normal"/>
        <w:spacing w:before="0" w:after="0"/>
        <w:rPr>
          <w:rFonts w:ascii="Linux Libertine G" w:hAnsi="Linux Libertine G" w:cs="Linux Libertine G"/>
        </w:rPr>
      </w:pPr>
      <w:r>
        <w:rPr/>
        <w:drawing>
          <wp:inline distT="0" distB="0" distL="0" distR="0">
            <wp:extent cx="5400040" cy="1579880"/>
            <wp:effectExtent l="0" t="0" r="0" b="0"/>
            <wp:docPr id="20" name="Image 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00" descr=""/>
                    <pic:cNvPicPr>
                      <a:picLocks noChangeAspect="1" noChangeArrowheads="1"/>
                    </pic:cNvPicPr>
                  </pic:nvPicPr>
                  <pic:blipFill>
                    <a:blip r:embed="rId8"/>
                    <a:stretch>
                      <a:fillRect/>
                    </a:stretch>
                  </pic:blipFill>
                  <pic:spPr bwMode="auto">
                    <a:xfrm>
                      <a:off x="0" y="0"/>
                      <a:ext cx="5400040" cy="1579880"/>
                    </a:xfrm>
                    <a:prstGeom prst="rect">
                      <a:avLst/>
                    </a:prstGeom>
                  </pic:spPr>
                </pic:pic>
              </a:graphicData>
            </a:graphic>
          </wp:inline>
        </w:drawing>
      </w:r>
    </w:p>
    <w:p>
      <w:pPr>
        <w:pStyle w:val="Normal"/>
        <w:spacing w:before="0" w:after="0"/>
        <w:rPr>
          <w:rFonts w:ascii="Linux Libertine G" w:hAnsi="Linux Libertine G" w:cs="Linux Libertine G"/>
        </w:rPr>
      </w:pPr>
      <w:r>
        <w:rPr>
          <w:rFonts w:cs="Linux Libertine G" w:ascii="Linux Libertine G" w:hAnsi="Linux Libertine G"/>
        </w:rPr>
        <mc:AlternateContent>
          <mc:Choice Requires="wps">
            <w:drawing>
              <wp:anchor behindDoc="0" distT="0" distB="0" distL="114300" distR="114300" simplePos="0" locked="0" layoutInCell="1" allowOverlap="1" relativeHeight="6" wp14:anchorId="1514B59A">
                <wp:simplePos x="0" y="0"/>
                <wp:positionH relativeFrom="margin">
                  <wp:align>left</wp:align>
                </wp:positionH>
                <wp:positionV relativeFrom="paragraph">
                  <wp:posOffset>229235</wp:posOffset>
                </wp:positionV>
                <wp:extent cx="4332605" cy="417195"/>
                <wp:effectExtent l="0" t="0" r="0" b="4445"/>
                <wp:wrapNone/>
                <wp:docPr id="21" name="Zone de texte 48"/>
                <a:graphic xmlns:a="http://schemas.openxmlformats.org/drawingml/2006/main">
                  <a:graphicData uri="http://schemas.microsoft.com/office/word/2010/wordprocessingShape">
                    <wps:wsp>
                      <wps:cNvSpPr/>
                      <wps:spPr>
                        <a:xfrm>
                          <a:off x="0" y="0"/>
                          <a:ext cx="4331880" cy="416520"/>
                        </a:xfrm>
                        <a:prstGeom prst="rect">
                          <a:avLst/>
                        </a:prstGeom>
                        <a:solidFill>
                          <a:schemeClr val="lt1"/>
                        </a:solidFill>
                        <a:ln w="6480">
                          <a:noFill/>
                        </a:ln>
                      </wps:spPr>
                      <wps:style>
                        <a:lnRef idx="0"/>
                        <a:fillRef idx="0"/>
                        <a:effectRef idx="0"/>
                        <a:fontRef idx="minor"/>
                      </wps:style>
                      <wps:txbx>
                        <w:txbxContent>
                          <w:p>
                            <w:pPr>
                              <w:pStyle w:val="Contenudecadre"/>
                              <w:spacing w:lineRule="auto" w:line="240"/>
                              <w:ind w:left="142" w:hanging="0"/>
                              <w:rPr>
                                <w:i/>
                                <w:i/>
                                <w:sz w:val="18"/>
                                <w:lang w:eastAsia="fr-FR"/>
                              </w:rPr>
                            </w:pPr>
                            <w:r>
                              <w:rPr>
                                <w:i/>
                                <w:color w:val="auto"/>
                                <w:sz w:val="18"/>
                                <w:lang w:eastAsia="fr-FR"/>
                              </w:rPr>
                              <w:t>Figure 3. Schéma de correction orthographique avec application du modèle de Shannon</w:t>
                            </w:r>
                          </w:p>
                          <w:p>
                            <w:pPr>
                              <w:pStyle w:val="Contenudecadre"/>
                              <w:spacing w:lineRule="auto" w:line="240" w:before="0" w:after="160"/>
                              <w:rPr/>
                            </w:pPr>
                            <w:r>
                              <w:rPr/>
                            </w:r>
                          </w:p>
                        </w:txbxContent>
                      </wps:txbx>
                      <wps:bodyPr>
                        <a:prstTxWarp prst="textNoShape"/>
                        <a:noAutofit/>
                      </wps:bodyPr>
                    </wps:wsp>
                  </a:graphicData>
                </a:graphic>
              </wp:anchor>
            </w:drawing>
          </mc:Choice>
          <mc:Fallback>
            <w:pict>
              <v:rect id="shape_0" ID="Zone de texte 48" fillcolor="white" stroked="f" style="position:absolute;margin-left:9pt;margin-top:18.05pt;width:341.05pt;height:32.75pt;mso-position-horizontal:left;mso-position-horizontal-relative:margin" wp14:anchorId="1514B59A">
                <w10:wrap type="square"/>
                <v:fill o:detectmouseclick="t" type="solid" color2="black"/>
                <v:stroke color="#3465a4" weight="6480" joinstyle="round" endcap="flat"/>
                <v:textbox>
                  <w:txbxContent>
                    <w:p>
                      <w:pPr>
                        <w:pStyle w:val="Contenudecadre"/>
                        <w:spacing w:lineRule="auto" w:line="240"/>
                        <w:ind w:left="142" w:hanging="0"/>
                        <w:rPr>
                          <w:i/>
                          <w:i/>
                          <w:sz w:val="18"/>
                          <w:lang w:eastAsia="fr-FR"/>
                        </w:rPr>
                      </w:pPr>
                      <w:r>
                        <w:rPr>
                          <w:i/>
                          <w:color w:val="auto"/>
                          <w:sz w:val="18"/>
                          <w:lang w:eastAsia="fr-FR"/>
                        </w:rPr>
                        <w:t>Figure 3. Schéma de correction orthographique avec application du modèle de Shannon</w:t>
                      </w:r>
                    </w:p>
                    <w:p>
                      <w:pPr>
                        <w:pStyle w:val="Contenudecadre"/>
                        <w:spacing w:lineRule="auto" w:line="240" w:before="0" w:after="160"/>
                        <w:rPr/>
                      </w:pPr>
                      <w:r>
                        <w:rPr/>
                      </w:r>
                    </w:p>
                  </w:txbxContent>
                </v:textbox>
              </v:rect>
            </w:pict>
          </mc:Fallback>
        </mc:AlternateContent>
      </w:r>
    </w:p>
    <w:p>
      <w:pPr>
        <w:pStyle w:val="Normal"/>
        <w:spacing w:before="0" w:after="0"/>
        <w:rPr>
          <w:rFonts w:ascii="Linux Libertine G" w:hAnsi="Linux Libertine G" w:cs="Linux Libertine G"/>
        </w:rPr>
      </w:pPr>
      <w:r>
        <w:rPr>
          <w:rFonts w:cs="Linux Libertine G" w:ascii="Linux Libertine G" w:hAnsi="Linux Libertine G"/>
        </w:rPr>
      </w:r>
    </w:p>
    <w:p>
      <w:pPr>
        <w:pStyle w:val="Normal"/>
        <w:spacing w:beforeAutospacing="1" w:after="0"/>
        <w:rPr>
          <w:rFonts w:ascii="Linux Libertine G" w:hAnsi="Linux Libertine G" w:cs="Linux Libertine G"/>
        </w:rPr>
      </w:pPr>
      <w:r>
        <w:rPr>
          <w:rFonts w:cs="Linux Libertine G" w:ascii="Linux Libertine G" w:hAnsi="Linux Libertine G"/>
        </w:rPr>
        <w:t xml:space="preserve">Cependant, le contexte dans lequel cette correction orthographique s’applique est selon nous trop restreint pour que l’utilisation de ce modèle soit pertinente. </w:t>
      </w:r>
    </w:p>
    <w:p>
      <w:pPr>
        <w:pStyle w:val="Normal"/>
        <w:spacing w:beforeAutospacing="1" w:after="0"/>
        <w:ind w:firstLine="708"/>
        <w:rPr/>
      </w:pPr>
      <w:ins w:id="330" w:author="Auteur inconnu" w:date="2019-04-16T11:14:15Z">
        <w:r>
          <w:rPr>
            <w:rFonts w:cs="Linux Libertine G" w:ascii="Linux Libertine G" w:hAnsi="Linux Libertine G"/>
          </w:rPr>
          <w:t>Sous-section : Etiquetage morpho-syntaxique</w:t>
        </w:r>
      </w:ins>
    </w:p>
    <w:p>
      <w:pPr>
        <w:pStyle w:val="Normal"/>
        <w:spacing w:beforeAutospacing="1" w:after="0"/>
        <w:ind w:firstLine="708"/>
        <w:rPr>
          <w:rFonts w:ascii="Linux Libertine G" w:hAnsi="Linux Libertine G" w:cs="Linux Libertine G"/>
        </w:rPr>
      </w:pPr>
      <w:r>
        <w:rPr>
          <w:rFonts w:cs="Linux Libertine G" w:ascii="Linux Libertine G" w:hAnsi="Linux Libertine G"/>
        </w:rPr>
        <w:t xml:space="preserve">Une fois les segments textuels lemmatisés, nous pourrons procéder à leur étiquetage morpho-syntaxique. Ce dernier est envisagé via différents modules : la bibliothèque NLTK et le logiciel TreeTagger. L’étiquetage morpho-syntaxique nous permettra d’éliminer les éléments dits ‘‘vides’’ (qui servent uniquement d’outils grammaticaux) des éléments dits ‘‘pleins’’ (chargés d’une fonction sémantique) selon la théorie de </w:t>
      </w:r>
      <w:r>
        <w:fldChar w:fldCharType="begin"/>
      </w:r>
      <w:r>
        <w:rPr/>
        <w:instrText>ADDIN CSL_CITATION {"citationItems":[{"id":"ITEM-1","itemData":{"author":[{"dropping-particle":"","family":"Tesnière","given":"Lucien","non-dropping-particle":"","parse-names":false,"suffix":""}],"id":"ITEM-1","issued":{"date-parts":[["1959"]]},"title":"Eléments de syntaxe structurale","type":"article"},"uris":["http://www.mendeley.com/documents/?uuid=980964b9-4dd8-4b57-ac91-96c8006e80c6"]}],"mendeley":{"formattedCitation":"(Tesnière 1959)","plainTextFormattedCitation":"(Tesnière 1959)","previouslyFormattedCitation":"(Tesnière 1959)"},"properties":{"noteIndex":0},"schema":"https://github.com/citation-style-language/schema/raw/master/csl-citation.json"}</w:instrText>
      </w:r>
      <w:r>
        <w:rPr/>
        <w:fldChar w:fldCharType="separate"/>
      </w:r>
      <w:bookmarkStart w:id="455" w:name="__Fieldmark__2786_1112266312"/>
      <w:r>
        <w:rPr/>
      </w:r>
      <w:r>
        <w:rPr>
          <w:rFonts w:cs="Linux Libertine G" w:ascii="Linux Libertine G" w:hAnsi="Linux Libertine G"/>
        </w:rPr>
        <w:t>(</w:t>
      </w:r>
      <w:bookmarkStart w:id="456" w:name="__Fieldmark__2489_2850990750"/>
      <w:r>
        <w:rPr>
          <w:rFonts w:cs="Linux Libertine G" w:ascii="Linux Libertine G" w:hAnsi="Linux Libertine G"/>
        </w:rPr>
        <w:t>T</w:t>
      </w:r>
      <w:bookmarkStart w:id="457" w:name="__Fieldmark__2204_282753565"/>
      <w:r>
        <w:rPr>
          <w:rFonts w:cs="Linux Libertine G" w:ascii="Linux Libertine G" w:hAnsi="Linux Libertine G"/>
        </w:rPr>
        <w:t>e</w:t>
      </w:r>
      <w:bookmarkStart w:id="458" w:name="__Fieldmark__2631_2426741205"/>
      <w:r>
        <w:rPr>
          <w:rFonts w:cs="Linux Libertine G" w:ascii="Linux Libertine G" w:hAnsi="Linux Libertine G"/>
        </w:rPr>
        <w:t>snière 1959)</w:t>
      </w:r>
      <w:r>
        <w:rPr/>
      </w:r>
      <w:r>
        <w:rPr/>
        <w:fldChar w:fldCharType="end"/>
      </w:r>
      <w:bookmarkEnd w:id="455"/>
      <w:bookmarkEnd w:id="456"/>
      <w:bookmarkEnd w:id="457"/>
      <w:bookmarkEnd w:id="458"/>
      <w:r>
        <w:rPr>
          <w:rFonts w:cs="Linux Libertine G" w:ascii="Linux Libertine G" w:hAnsi="Linux Libertine G"/>
        </w:rPr>
        <w:t xml:space="preserve">. C’est sur ces derniers que nous nous appuieront afin d’extraire les passages contenant la réponse potentielle à une question à partir du corpus textuel. </w:t>
      </w:r>
    </w:p>
    <w:p>
      <w:pPr>
        <w:pStyle w:val="Normal"/>
        <w:spacing w:before="0" w:after="240"/>
        <w:rPr>
          <w:rFonts w:ascii="Linux Libertine G" w:hAnsi="Linux Libertine G" w:cs="Linux Libertine G"/>
        </w:rPr>
      </w:pPr>
      <w:r>
        <w:rPr>
          <w:rFonts w:cs="Linux Libertine G" w:ascii="Linux Libertine G" w:hAnsi="Linux Libertine G"/>
        </w:rPr>
        <w:t>Ainsi, une fois que les différents processus cités précédemment auront été appliqués à la question de l’utilisateur, nous pourrons passer aux étapes suivantes, c’est-à-dire à la vectorisation, puis au calcul de similarité.</w:t>
      </w:r>
    </w:p>
    <w:p>
      <w:pPr>
        <w:pStyle w:val="Titre2"/>
        <w:numPr>
          <w:ilvl w:val="0"/>
          <w:numId w:val="3"/>
        </w:numPr>
        <w:rPr/>
      </w:pPr>
      <w:bookmarkStart w:id="459" w:name="_Toc5816040"/>
      <w:r>
        <w:rPr/>
        <w:t>Vectorisation lexicale et phrastique</w:t>
      </w:r>
      <w:bookmarkEnd w:id="459"/>
    </w:p>
    <w:p>
      <w:pPr>
        <w:pStyle w:val="Normal"/>
        <w:spacing w:before="0" w:after="240"/>
        <w:ind w:firstLine="360"/>
        <w:rPr/>
      </w:pPr>
      <w:r>
        <w:rPr>
          <w:rFonts w:cs="Linux Libertine Display G"/>
          <w:szCs w:val="24"/>
        </w:rPr>
        <w:t xml:space="preserve">D’un point de vue mathématique, les vecteurs sont des objets caractérisés par un sens, une direction et une norme (c’est-à-dire une longueur). Ces objets appartiennent à un espace vectoriel, c’est-à-dire à un espace répondant à une loi de composition interne (de type abélien) et à une loi de composition externe. </w:t>
      </w:r>
      <w:commentRangeStart w:id="17"/>
      <w:r>
        <w:rPr>
          <w:rFonts w:cs="Linux Libertine Display G"/>
          <w:szCs w:val="24"/>
        </w:rPr>
        <w:t>Nous ne nous attarderons pas sur la définition mathématique formelle car ce n’est pas le sujet de nos recherches. D’un point de vue plus macroscopique, un vecteur est un élément servant de support à la transmission d’information. Cette interprétation du sens du mot vecteur nous permet ainsi de faire le lien entre ce dernier et une lexie. En effet, comme nous l’avons étudié plus tôt, c’est la combinaison d’éléments lexicaux qui rend la communication entre deux locuteurs possible. Ainsi, tout comme les vecteurs mathématiques sont projetés dans un espace vectoriel, les éléments appartenant à une langue sont eux même projetés dans un espace ‘‘langagier’’ (réunissant linguistique, sémantique, cognition etc). De ce fait, il ne semble pas contre-intuitif de dire qu’il est possible de vectoriser des unités lexicales telles que des mots, voire des phrases.</w:t>
      </w:r>
      <w:ins w:id="331" w:author="Auteur inconnu" w:date="2019-04-16T11:16:47Z">
        <w:commentRangeEnd w:id="17"/>
        <w:r>
          <w:commentReference w:id="17"/>
        </w:r>
        <w:r>
          <w:rPr>
            <w:rFonts w:cs="Linux Libertine Display G"/>
            <w:szCs w:val="24"/>
          </w:rPr>
        </w:r>
      </w:ins>
    </w:p>
    <w:p>
      <w:pPr>
        <w:pStyle w:val="Titre3"/>
        <w:numPr>
          <w:ilvl w:val="0"/>
          <w:numId w:val="4"/>
        </w:numPr>
        <w:rPr>
          <w:i/>
          <w:i/>
        </w:rPr>
      </w:pPr>
      <w:bookmarkStart w:id="460" w:name="_Toc5816041"/>
      <w:r>
        <w:rPr/>
        <w:t xml:space="preserve">La représentation en </w:t>
      </w:r>
      <w:r>
        <w:rPr>
          <w:i/>
        </w:rPr>
        <w:t>bag-of-words (BOW)</w:t>
      </w:r>
      <w:bookmarkEnd w:id="460"/>
    </w:p>
    <w:p>
      <w:pPr>
        <w:pStyle w:val="Normal"/>
        <w:ind w:firstLine="284"/>
        <w:rPr/>
      </w:pPr>
      <w:r>
        <w:rPr/>
        <w:t xml:space="preserve">Très utile </w:t>
      </w:r>
      <w:ins w:id="332" w:author="Auteur inconnu" w:date="2019-04-16T11:17:36Z">
        <w:r>
          <w:rPr/>
          <w:t>dans le domaine de</w:t>
        </w:r>
      </w:ins>
      <w:del w:id="333" w:author="Auteur inconnu" w:date="2019-04-16T11:17:36Z">
        <w:r>
          <w:rPr/>
          <w:delText>en</w:delText>
        </w:r>
      </w:del>
      <w:r>
        <w:rPr/>
        <w:t xml:space="preserve"> </w:t>
      </w:r>
      <w:r>
        <w:rPr>
          <w:i/>
        </w:rPr>
        <w:t>information retrival</w:t>
      </w:r>
      <w:r>
        <w:rPr/>
        <w:t xml:space="preserve">, la représentation en sac-de-mot consiste à représenter un document </w:t>
      </w:r>
      <w:ins w:id="334" w:author="Auteur inconnu" w:date="2019-04-16T11:18:06Z">
        <w:r>
          <w:rPr/>
          <w:t xml:space="preserve">textuel </w:t>
        </w:r>
      </w:ins>
      <w:r>
        <w:rPr/>
        <w:t>par</w:t>
      </w:r>
      <w:ins w:id="335" w:author="Auteur inconnu" w:date="2019-04-16T11:18:21Z">
        <w:r>
          <w:rPr/>
          <w:t xml:space="preserve"> </w:t>
        </w:r>
      </w:ins>
      <w:ins w:id="336" w:author="Auteur inconnu" w:date="2019-04-16T11:18:21Z">
        <w:r>
          <w:rPr/>
          <w:t>un ensemble de termes, en prenant en compte</w:t>
        </w:r>
      </w:ins>
      <w:r>
        <w:rPr/>
        <w:t xml:space="preserve"> la ‘‘fréquence d’apparition’’ des termes qui le compose</w:t>
      </w:r>
      <w:ins w:id="337" w:author="Auteur inconnu" w:date="2019-04-16T11:18:41Z">
        <w:r>
          <w:rPr/>
          <w:t>nt</w:t>
        </w:r>
      </w:ins>
      <w:r>
        <w:rPr/>
        <w:t>. Par exemple, pour effectuer une représentation BOW des phrases P</w:t>
      </w:r>
      <w:r>
        <w:rPr>
          <w:vertAlign w:val="subscript"/>
        </w:rPr>
        <w:t>1</w:t>
      </w:r>
      <w:r>
        <w:rPr/>
        <w:t xml:space="preserve"> « je peux donner si je pèse 50 kilos ? », P</w:t>
      </w:r>
      <w:r>
        <w:rPr>
          <w:vertAlign w:val="subscript"/>
        </w:rPr>
        <w:t xml:space="preserve">2 </w:t>
      </w:r>
      <w:r>
        <w:rPr/>
        <w:t>« je suis apte au don si je suis diabétique ? », P</w:t>
      </w:r>
      <w:r>
        <w:rPr>
          <w:vertAlign w:val="subscript"/>
        </w:rPr>
        <w:t>3</w:t>
      </w:r>
      <w:r>
        <w:rPr/>
        <w:t xml:space="preserve"> « est-ce que je peux donner si je suis enceinte ? » et P</w:t>
      </w:r>
      <w:r>
        <w:rPr>
          <w:vertAlign w:val="subscript"/>
        </w:rPr>
        <w:t>4</w:t>
      </w:r>
      <w:r>
        <w:rPr/>
        <w:t xml:space="preserve"> « combien de temps dure un don ? », il nous faudrait tout d’abord construire ‘‘l’espace lexical’’ (c’est-à-dire le vocabulaire) dans lequel ces phrases sont projetées ; nous obtenons un ensemble </w:t>
      </w:r>
      <w:r>
        <w:rPr/>
      </w:r>
      <m:oMath xmlns:m="http://schemas.openxmlformats.org/officeDocument/2006/math">
        <m:r>
          <w:rPr>
            <w:rFonts w:ascii="Cambria Math" w:hAnsi="Cambria Math"/>
          </w:rPr>
          <m:t xml:space="preserve">E</m:t>
        </m:r>
      </m:oMath>
      <w:r>
        <w:rPr/>
        <w:t xml:space="preserve"> de cardinalité 20 : { je, peux, donner, si, pèse, 50, kilos, suis, apte, au, don, diabétique, est-ce, que, enceinte, combien, de, temps, dure, un }. Il s’agit ensuite de </w:t>
      </w:r>
      <w:del w:id="338" w:author="Auteur inconnu" w:date="2019-04-16T11:20:00Z">
        <w:r>
          <w:rPr/>
          <w:delText>tout simplement</w:delText>
        </w:r>
      </w:del>
      <w:r>
        <w:rPr/>
        <w:t xml:space="preserve"> observer la fréquence d’apparition de chaque élément de l’ensemble obtenu dans les phrases </w:t>
      </w:r>
      <w:ins w:id="339" w:author="Auteur inconnu" w:date="2019-04-16T11:20:04Z">
        <w:r>
          <w:rPr/>
          <w:t xml:space="preserve">et contruire le vecteur qui correspond à chaque phrase </w:t>
        </w:r>
      </w:ins>
      <w:r>
        <w:rPr/>
        <w:t>: P</w:t>
      </w:r>
      <w:r>
        <w:rPr>
          <w:vertAlign w:val="subscript"/>
        </w:rPr>
        <w:t xml:space="preserve">1 </w:t>
      </w:r>
      <w:r>
        <w:rPr/>
        <w:t>(2 1 1 1 1 1 1 0 0 0 0 0 0 0 0 0 0 0 0 0), P</w:t>
      </w:r>
      <w:r>
        <w:rPr>
          <w:vertAlign w:val="subscript"/>
        </w:rPr>
        <w:t xml:space="preserve">2 </w:t>
      </w:r>
      <w:r>
        <w:rPr/>
        <w:t>(2 0 0 1 0 0 0 1 1 1 1 1 0 0 0 0 0 0 0 0), P</w:t>
      </w:r>
      <w:r>
        <w:rPr>
          <w:vertAlign w:val="subscript"/>
        </w:rPr>
        <w:t xml:space="preserve">3 </w:t>
      </w:r>
      <w:r>
        <w:rPr/>
        <w:t>(2 1 1 1 0 0 0 1 0 0 0 0 1 1 1 0 0 0 0 0) et P</w:t>
      </w:r>
      <w:r>
        <w:rPr>
          <w:vertAlign w:val="subscript"/>
        </w:rPr>
        <w:t xml:space="preserve">4 </w:t>
      </w:r>
      <w:r>
        <w:rPr/>
        <w:t>(0 0 0 0 0 0 0 0 0 0 1 0 0 0 0 1 1 1 1 1)</w:t>
      </w:r>
      <w:ins w:id="340" w:author="Auteur inconnu" w:date="2019-04-16T11:20:26Z">
        <w:r>
          <w:rPr/>
          <w:t>.</w:t>
        </w:r>
      </w:ins>
      <w:del w:id="341" w:author="Auteur inconnu" w:date="2019-04-16T11:20:26Z">
        <w:r>
          <w:rPr/>
          <w:delText>,</w:delText>
        </w:r>
      </w:del>
      <w:r>
        <w:rPr/>
        <w:t xml:space="preserve"> </w:t>
      </w:r>
      <w:del w:id="342" w:author="Auteur inconnu" w:date="2019-04-16T11:20:34Z">
        <w:r>
          <w:rPr/>
          <w:delText>ce qui donne visuellement ceci :</w:delText>
        </w:r>
      </w:del>
      <w:ins w:id="343" w:author="Auteur inconnu" w:date="2019-04-16T11:20:34Z">
        <w:r>
          <w:rPr/>
          <w:t>Nous pouvons représenter visuellement ces phrases comme le montre la figure XXX.</w:t>
        </w:r>
      </w:ins>
    </w:p>
    <w:p>
      <w:pPr>
        <w:pStyle w:val="Normal"/>
        <w:ind w:firstLine="284"/>
        <w:rPr/>
      </w:pPr>
      <w:r>
        <w:rPr/>
        <w:drawing>
          <wp:inline distT="0" distB="0" distL="0" distR="0">
            <wp:extent cx="5196840" cy="1246505"/>
            <wp:effectExtent l="0" t="0" r="0" b="0"/>
            <wp:docPr id="23" name="Image 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06" descr=""/>
                    <pic:cNvPicPr>
                      <a:picLocks noChangeAspect="1" noChangeArrowheads="1"/>
                    </pic:cNvPicPr>
                  </pic:nvPicPr>
                  <pic:blipFill>
                    <a:blip r:embed="rId9"/>
                    <a:srcRect l="11851" t="0" r="5879" b="0"/>
                    <a:stretch>
                      <a:fillRect/>
                    </a:stretch>
                  </pic:blipFill>
                  <pic:spPr bwMode="auto">
                    <a:xfrm>
                      <a:off x="0" y="0"/>
                      <a:ext cx="5196840" cy="1246505"/>
                    </a:xfrm>
                    <a:prstGeom prst="rect">
                      <a:avLst/>
                    </a:prstGeom>
                  </pic:spPr>
                </pic:pic>
              </a:graphicData>
            </a:graphic>
          </wp:inline>
        </w:drawing>
      </w:r>
    </w:p>
    <w:p>
      <w:pPr>
        <w:pStyle w:val="Normal"/>
        <w:ind w:firstLine="360"/>
        <w:rPr/>
      </w:pPr>
      <w:ins w:id="344" w:author="Auteur inconnu" w:date="2019-04-16T11:21:05Z">
        <w:r>
          <w:rPr/>
          <w:t xml:space="preserve">Dans le figure XXX, </w:t>
        </w:r>
      </w:ins>
      <w:del w:id="345" w:author="Auteur inconnu" w:date="2019-04-16T11:21:08Z">
        <w:r>
          <w:rPr/>
          <w:delText>L</w:delText>
        </w:r>
      </w:del>
      <w:ins w:id="346" w:author="Auteur inconnu" w:date="2019-04-16T11:21:08Z">
        <w:r>
          <w:rPr/>
          <w:t>l</w:t>
        </w:r>
      </w:ins>
      <w:r>
        <w:rPr/>
        <w:t>es éléments apparaissant zéro fois sont représentés en violet, ceux apparaissant une fois en bleu et ceux apparaissant deux fois en jaune. L’idée sous-jacente est que, si deux documents contiennent les mêmes termes, il y a de fortes chances qu’ils soient similaires sur le plan sémantique</w:t>
      </w:r>
      <w:ins w:id="347" w:author="Auteur inconnu" w:date="2019-04-16T11:22:46Z">
        <w:r>
          <w:rPr/>
          <w:t> :</w:t>
        </w:r>
      </w:ins>
      <w:del w:id="348" w:author="Auteur inconnu" w:date="2019-04-16T11:21:49Z">
        <w:r>
          <w:rPr/>
          <w:delText xml:space="preserve"> (bien que l’on puisse avoir affaire à des homonymes)</w:delText>
        </w:r>
      </w:del>
      <w:ins w:id="349" w:author="Auteur inconnu" w:date="2019-04-16T11:22:48Z">
        <w:r>
          <w:rPr/>
          <w:t xml:space="preserve"> </w:t>
        </w:r>
      </w:ins>
      <w:ins w:id="350" w:author="Auteur inconnu" w:date="2019-04-16T11:22:48Z">
        <w:r>
          <w:rPr/>
          <w:t>Cette affirmation reste approximative</w:t>
        </w:r>
      </w:ins>
      <w:ins w:id="351" w:author="Auteur inconnu" w:date="2019-04-16T11:21:49Z">
        <w:r>
          <w:rPr/>
          <w:t xml:space="preserve">, </w:t>
        </w:r>
      </w:ins>
      <w:ins w:id="352" w:author="Auteur inconnu" w:date="2019-04-16T11:21:49Z">
        <w:r>
          <w:rPr/>
          <w:t>parce que l’ordre d’apparition des élément</w:t>
        </w:r>
      </w:ins>
      <w:ins w:id="353" w:author="Auteur inconnu" w:date="2019-04-16T11:22:00Z">
        <w:r>
          <w:rPr/>
          <w:t>s dans les textes a en général un effet significatif sur le sens exprimé</w:t>
        </w:r>
      </w:ins>
      <w:ins w:id="354" w:author="Auteur inconnu" w:date="2019-04-16T11:23:31Z">
        <w:r>
          <w:rPr/>
          <w:t>, et cet ordre n’est pas pris en compte dans la représentation BOW</w:t>
        </w:r>
      </w:ins>
      <w:r>
        <w:rPr/>
        <w:t xml:space="preserve">. </w:t>
      </w:r>
    </w:p>
    <w:p>
      <w:pPr>
        <w:pStyle w:val="Normal"/>
        <w:ind w:hanging="0"/>
        <w:rPr/>
      </w:pPr>
      <w:r>
        <w:rPr>
          <w:rFonts w:cs="Linux Libertine Display G"/>
        </w:rPr>
        <w:t xml:space="preserve">C’est sur cette co-occurrence des termes dans des </w:t>
      </w:r>
      <w:del w:id="356" w:author="Auteur inconnu" w:date="2019-04-16T11:24:12Z">
        <w:r>
          <w:rPr>
            <w:rFonts w:cs="Linux Libertine Display G"/>
          </w:rPr>
          <w:delText>corpus différents</w:delText>
        </w:r>
      </w:del>
      <w:ins w:id="357" w:author="Auteur inconnu" w:date="2019-04-16T11:24:12Z">
        <w:r>
          <w:rPr>
            <w:rFonts w:cs="Linux Libertine Display G"/>
          </w:rPr>
          <w:t>documents</w:t>
        </w:r>
      </w:ins>
      <w:r>
        <w:rPr>
          <w:rFonts w:cs="Linux Libertine Display G"/>
        </w:rPr>
        <w:t xml:space="preserve"> que se base la </w:t>
      </w:r>
      <w:del w:id="358" w:author="Auteur inconnu" w:date="2019-04-16T11:24:28Z">
        <w:r>
          <w:rPr>
            <w:rFonts w:cs="Linux Libertine Display G"/>
          </w:rPr>
          <w:delText>méthode</w:delText>
        </w:r>
      </w:del>
      <w:ins w:id="359" w:author="Auteur inconnu" w:date="2019-04-16T11:24:28Z">
        <w:r>
          <w:rPr>
            <w:rFonts w:cs="Linux Libertine Display G"/>
          </w:rPr>
          <w:t>pondération</w:t>
        </w:r>
      </w:ins>
      <w:r>
        <w:rPr>
          <w:rFonts w:cs="Linux Libertine Display G"/>
        </w:rPr>
        <w:t xml:space="preserve"> dite tf-idf (</w:t>
      </w:r>
      <w:r>
        <w:rPr>
          <w:rFonts w:cs="Linux Libertine Display G"/>
          <w:i/>
        </w:rPr>
        <w:t>Term Frequency – Inverse Document Frequency</w:t>
      </w:r>
      <w:r>
        <w:rPr>
          <w:rFonts w:cs="Linux Libertine Display G"/>
        </w:rPr>
        <w:t>).</w:t>
      </w:r>
    </w:p>
    <w:p>
      <w:pPr>
        <w:pStyle w:val="Normal"/>
        <w:rPr>
          <w:rFonts w:eastAsia="" w:cs="Linux Libertine Display G" w:eastAsiaTheme="minorEastAsia"/>
        </w:rPr>
      </w:pPr>
      <w:r>
        <w:rPr>
          <w:rFonts w:cs="Linux Libertine Display G"/>
        </w:rPr>
        <w:t>Le tf représente la fréquence</w:t>
      </w:r>
      <w:ins w:id="360" w:author="Auteur inconnu" w:date="2019-04-16T11:25:14Z">
        <w:r>
          <w:rPr>
            <w:rFonts w:cs="Linux Libertine Display G"/>
          </w:rPr>
          <w:t xml:space="preserve"> </w:t>
        </w:r>
      </w:ins>
      <w:ins w:id="361" w:author="Auteur inconnu" w:date="2019-04-16T11:25:14Z">
        <w:r>
          <w:rPr>
            <w:rFonts w:cs="Linux Libertine Display G"/>
          </w:rPr>
          <w:t>relative</w:t>
        </w:r>
      </w:ins>
      <w:r>
        <w:rPr>
          <w:rFonts w:cs="Linux Libertine Display G"/>
        </w:rPr>
        <w:t xml:space="preserve"> d’un mot ; cette notion a été introduite par Hans Peter Luhn à la fin des années 1950. </w:t>
      </w:r>
      <w:r>
        <w:rPr>
          <w:rFonts w:cs="Linux Libertine Display G"/>
          <w:lang w:val="en-US"/>
        </w:rPr>
        <w:t xml:space="preserve">Son hypothèse était que « the frequency of word occurrence in an article furnishes a useful measurement of word significance </w:t>
      </w:r>
      <w:r>
        <w:rPr>
          <w:rFonts w:eastAsia="" w:cs="Linux Libertine Display G" w:eastAsiaTheme="minorEastAsia"/>
          <w:lang w:val="en-US"/>
        </w:rPr>
        <w:t xml:space="preserve">» </w:t>
      </w:r>
      <w:r>
        <w:fldChar w:fldCharType="begin"/>
      </w:r>
      <w:r>
        <w:rPr/>
        <w:instrText>ADDIN CSL_CITATION {"citationItems":[{"id":"ITEM-1","itemData":{"author":[{"dropping-particle":"","family":"Luhn","given":"Hans Peter","non-dropping-particle":"","parse-names":false,"suffix":""}],"container-title":"IBM Journal of Research and Development","id":"ITEM-1","issued":{"date-parts":[["1958"]]},"page":"159-165","title":"The Automatic Creation of Literature Abstracts","type":"article-journal","volume":"2 (2)"},"uris":["http://www.mendeley.com/documents/?uuid=0ba098b5-e364-43ce-865c-ef295b3e908e"]}],"mendeley":{"formattedCitation":"(Luhn 1958)","plainTextFormattedCitation":"(Luhn 1958)","previouslyFormattedCitation":"(Luhn 1958)"},"properties":{"noteIndex":0},"schema":"https://github.com/citation-style-language/schema/raw/master/csl-citation.json"}</w:instrText>
      </w:r>
      <w:r>
        <w:rPr/>
        <w:fldChar w:fldCharType="separate"/>
      </w:r>
      <w:bookmarkStart w:id="461" w:name="__Fieldmark__2839_1112266312"/>
      <w:r>
        <w:rPr/>
      </w:r>
      <w:r>
        <w:rPr>
          <w:rFonts w:eastAsia="" w:cs="Linux Libertine Display G" w:eastAsiaTheme="minorEastAsia"/>
          <w:lang w:val="en-US"/>
        </w:rPr>
        <w:t>(</w:t>
      </w:r>
      <w:bookmarkStart w:id="462" w:name="__Fieldmark__2538_2850990750"/>
      <w:r>
        <w:rPr>
          <w:rFonts w:eastAsia="" w:cs="Linux Libertine Display G" w:eastAsiaTheme="minorEastAsia"/>
          <w:lang w:val="en-US"/>
        </w:rPr>
        <w:t>L</w:t>
      </w:r>
      <w:bookmarkStart w:id="463" w:name="__Fieldmark__2249_282753565"/>
      <w:r>
        <w:rPr>
          <w:rFonts w:eastAsia="" w:cs="Linux Libertine Display G" w:eastAsiaTheme="minorEastAsia"/>
          <w:lang w:val="en-US"/>
        </w:rPr>
        <w:t>u</w:t>
      </w:r>
      <w:bookmarkStart w:id="464" w:name="__Fieldmark__2758_2426741205"/>
      <w:r>
        <w:rPr>
          <w:rFonts w:eastAsia="" w:cs="Linux Libertine Display G" w:eastAsiaTheme="minorEastAsia"/>
          <w:lang w:val="en-US"/>
        </w:rPr>
        <w:t>hn 1958)</w:t>
      </w:r>
      <w:r>
        <w:rPr/>
      </w:r>
      <w:r>
        <w:rPr/>
        <w:fldChar w:fldCharType="end"/>
      </w:r>
      <w:bookmarkEnd w:id="461"/>
      <w:bookmarkEnd w:id="462"/>
      <w:bookmarkEnd w:id="463"/>
      <w:bookmarkEnd w:id="464"/>
      <w:r>
        <w:rPr>
          <w:rFonts w:eastAsia="" w:cs="Linux Libertine Display G" w:eastAsiaTheme="minorEastAsia"/>
          <w:lang w:val="en-US"/>
        </w:rPr>
        <w:t xml:space="preserve">. </w:t>
      </w:r>
      <w:r>
        <w:rPr>
          <w:rFonts w:eastAsia="" w:cs="Linux Libertine Display G" w:eastAsiaTheme="minorEastAsia"/>
        </w:rPr>
        <w:t xml:space="preserve">Il est également à noter que, dans sa théorie, la forme des mots, la syntaxe et la sémantique ne sont pas prises en compte ; on se contente alors de faire un ‘‘inventaire’’ (en d’autres termes, une représentation en sac de mot) des lemmes pleins (pour reprendre la dénomination de </w:t>
      </w:r>
      <w:r>
        <w:fldChar w:fldCharType="begin"/>
      </w:r>
      <w:r>
        <w:rPr/>
        <w:instrText>ADDIN CSL_CITATION {"citationItems":[{"id":"ITEM-1","itemData":{"author":[{"dropping-particle":"","family":"Tesnière","given":"Lucien","non-dropping-particle":"","parse-names":false,"suffix":""}],"id":"ITEM-1","issued":{"date-parts":[["1959"]]},"title":"Eléments de syntaxe structurale","type":"article"},"uris":["http://www.mendeley.com/documents/?uuid=980964b9-4dd8-4b57-ac91-96c8006e80c6"]}],"mendeley":{"formattedCitation":"(Tesnière 1959)","plainTextFormattedCitation":"(Tesnière 1959)","previouslyFormattedCitation":"(Tesnière 1959)"},"properties":{"noteIndex":0},"schema":"https://github.com/citation-style-language/schema/raw/master/csl-citation.json"}</w:instrText>
      </w:r>
      <w:r>
        <w:rPr/>
        <w:fldChar w:fldCharType="separate"/>
      </w:r>
      <w:bookmarkStart w:id="465" w:name="__Fieldmark__2855_1112266312"/>
      <w:r>
        <w:rPr/>
      </w:r>
      <w:r>
        <w:rPr>
          <w:rFonts w:eastAsia="" w:cs="Linux Libertine Display G" w:eastAsiaTheme="minorEastAsia"/>
        </w:rPr>
        <w:t>(</w:t>
      </w:r>
      <w:bookmarkStart w:id="466" w:name="__Fieldmark__2550_2850990750"/>
      <w:r>
        <w:rPr>
          <w:rFonts w:eastAsia="" w:cs="Linux Libertine Display G" w:eastAsiaTheme="minorEastAsia"/>
        </w:rPr>
        <w:t>T</w:t>
      </w:r>
      <w:bookmarkStart w:id="467" w:name="__Fieldmark__2257_282753565"/>
      <w:r>
        <w:rPr>
          <w:rFonts w:eastAsia="" w:cs="Linux Libertine Display G" w:eastAsiaTheme="minorEastAsia"/>
        </w:rPr>
        <w:t>e</w:t>
      </w:r>
      <w:bookmarkStart w:id="468" w:name="__Fieldmark__2765_2426741205"/>
      <w:r>
        <w:rPr>
          <w:rFonts w:eastAsia="" w:cs="Linux Libertine Display G" w:eastAsiaTheme="minorEastAsia"/>
        </w:rPr>
        <w:t>snière 1959)</w:t>
      </w:r>
      <w:r>
        <w:rPr/>
      </w:r>
      <w:r>
        <w:rPr/>
        <w:fldChar w:fldCharType="end"/>
      </w:r>
      <w:bookmarkEnd w:id="465"/>
      <w:bookmarkEnd w:id="466"/>
      <w:bookmarkEnd w:id="467"/>
      <w:bookmarkEnd w:id="468"/>
      <w:r>
        <w:rPr>
          <w:rFonts w:eastAsia="" w:cs="Linux Libertine Display G" w:eastAsiaTheme="minorEastAsia"/>
        </w:rPr>
        <w:t>) présents. Ainsi, le calcul du tf s’effectue de la manière suivante :</w:t>
      </w:r>
      <w:r>
        <w:rPr>
          <w:rFonts w:eastAsia="" w:cs="Linux Libertine Display G" w:eastAsiaTheme="minorEastAsia"/>
          <w:i/>
        </w:rPr>
        <w:t xml:space="preserve"> </w:t>
      </w:r>
      <w:r>
        <w:rPr/>
      </w:r>
      <m:oMath xmlns:m="http://schemas.openxmlformats.org/officeDocument/2006/math">
        <m:r>
          <w:rPr>
            <w:rFonts w:ascii="Cambria Math" w:hAnsi="Cambria Math"/>
          </w:rPr>
          <m:t xml:space="preserve">tf</m:t>
        </m:r>
        <m:r>
          <w:rPr>
            <w:rFonts w:ascii="Cambria Math" w:hAnsi="Cambria Math"/>
          </w:rPr>
          <m:t xml:space="preserve">=</m:t>
        </m:r>
        <m:f>
          <m:num>
            <m:sSub>
              <m:e>
                <m:r>
                  <w:rPr>
                    <w:rFonts w:ascii="Cambria Math" w:hAnsi="Cambria Math"/>
                  </w:rPr>
                  <m:t xml:space="preserve">N</m:t>
                </m:r>
              </m:e>
              <m:sub>
                <m:r>
                  <w:rPr>
                    <w:rFonts w:ascii="Cambria Math" w:hAnsi="Cambria Math"/>
                  </w:rPr>
                  <m:t xml:space="preserve">i</m:t>
                </m:r>
              </m:sub>
            </m:sSub>
          </m:num>
          <m:den>
            <m:r>
              <w:rPr>
                <w:rFonts w:ascii="Cambria Math" w:hAnsi="Cambria Math"/>
              </w:rPr>
              <m:t xml:space="preserve">T</m:t>
            </m:r>
          </m:den>
        </m:f>
      </m:oMath>
      <w:r>
        <w:rPr>
          <w:rFonts w:eastAsia="" w:cs="Linux Libertine Display G" w:eastAsiaTheme="minorEastAsia"/>
        </w:rPr>
        <w:t xml:space="preserve">, où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rFonts w:eastAsia="" w:cs="Linux Libertine Display G" w:eastAsiaTheme="minorEastAsia"/>
        </w:rPr>
        <w:t xml:space="preserve"> représente le nombre de fois où un terme </w:t>
      </w:r>
      <w:r>
        <w:rPr/>
      </w:r>
      <m:oMath xmlns:m="http://schemas.openxmlformats.org/officeDocument/2006/math">
        <m:r>
          <w:rPr>
            <w:rFonts w:ascii="Cambria Math" w:hAnsi="Cambria Math"/>
          </w:rPr>
          <m:t xml:space="preserve">i</m:t>
        </m:r>
      </m:oMath>
      <w:r>
        <w:rPr>
          <w:rFonts w:eastAsia="" w:cs="Linux Libertine Display G" w:eastAsiaTheme="minorEastAsia"/>
        </w:rPr>
        <w:t xml:space="preserve">apparaît et </w:t>
      </w:r>
      <w:r>
        <w:rPr/>
      </w:r>
      <m:oMath xmlns:m="http://schemas.openxmlformats.org/officeDocument/2006/math">
        <m:r>
          <w:rPr>
            <w:rFonts w:ascii="Cambria Math" w:hAnsi="Cambria Math"/>
          </w:rPr>
          <m:t xml:space="preserve">T</m:t>
        </m:r>
      </m:oMath>
      <w:r>
        <w:rPr>
          <w:rFonts w:eastAsia="" w:cs="Linux Libertine Display G" w:eastAsiaTheme="minorEastAsia"/>
        </w:rPr>
        <w:t xml:space="preserve"> le nombre total d’éléments présents.</w:t>
      </w:r>
    </w:p>
    <w:p>
      <w:pPr>
        <w:pStyle w:val="Normal"/>
        <w:rPr/>
      </w:pPr>
      <w:r>
        <w:rPr/>
        <w:t xml:space="preserve">Bien sûr, cette représentation en BOW et le calcul du tf </w:t>
      </w:r>
      <w:ins w:id="362" w:author="Auteur inconnu" w:date="2019-04-16T11:25:44Z">
        <w:r>
          <w:rPr/>
          <w:t>pour chaque terme n’introduit pas de diff</w:t>
        </w:r>
      </w:ins>
      <w:ins w:id="363" w:author="Auteur inconnu" w:date="2019-04-16T11:26:01Z">
        <w:r>
          <w:rPr/>
          <w:t xml:space="preserve">érences significatives </w:t>
        </w:r>
      </w:ins>
      <w:del w:id="364" w:author="Auteur inconnu" w:date="2019-04-16T11:26:25Z">
        <w:r>
          <w:rPr/>
          <w:delText xml:space="preserve">n’est pas du tout significatif </w:delText>
        </w:r>
      </w:del>
      <w:r>
        <w:rPr/>
        <w:t>à l’échelle de</w:t>
      </w:r>
      <w:del w:id="365" w:author="Auteur inconnu" w:date="2019-04-16T11:26:30Z">
        <w:r>
          <w:rPr/>
          <w:delText xml:space="preserve"> seulement</w:delText>
        </w:r>
      </w:del>
      <w:ins w:id="366" w:author="Auteur inconnu" w:date="2019-04-16T11:26:30Z">
        <w:r>
          <w:rPr/>
          <w:t>s</w:t>
        </w:r>
      </w:ins>
      <w:r>
        <w:rPr/>
        <w:t xml:space="preserve"> quatre phrases</w:t>
      </w:r>
      <w:ins w:id="367" w:author="Auteur inconnu" w:date="2019-04-16T11:26:48Z">
        <w:r>
          <w:rPr/>
          <w:t xml:space="preserve"> </w:t>
        </w:r>
      </w:ins>
      <w:ins w:id="368" w:author="Auteur inconnu" w:date="2019-04-16T11:26:48Z">
        <w:r>
          <w:rPr/>
          <w:t>mentionnées précédemment,</w:t>
        </w:r>
      </w:ins>
      <w:r>
        <w:rPr/>
        <w:t xml:space="preserve"> puisque </w:t>
      </w:r>
      <w:del w:id="369" w:author="Auteur inconnu" w:date="2019-04-16T11:41:15Z">
        <w:r>
          <w:rPr/>
          <w:delText xml:space="preserve">l’on s’aperçoit que </w:delText>
        </w:r>
      </w:del>
      <w:r>
        <w:rPr/>
        <w:t>les mots revenant le plus souvent sont « je » et « suis »</w:t>
      </w:r>
      <w:ins w:id="370" w:author="Auteur inconnu" w:date="2019-04-16T11:41:28Z">
        <w:r>
          <w:rPr/>
          <w:t>.</w:t>
        </w:r>
      </w:ins>
      <w:del w:id="371" w:author="Auteur inconnu" w:date="2019-04-16T11:41:27Z">
        <w:r>
          <w:rPr/>
          <w:delText> ;</w:delText>
        </w:r>
      </w:del>
      <w:r>
        <w:rPr/>
        <w:t xml:space="preserve"> </w:t>
      </w:r>
      <w:del w:id="372" w:author="Auteur inconnu" w:date="2019-04-16T11:41:47Z">
        <w:r>
          <w:rPr/>
          <w:delText>cela le devient beaucoup plus</w:delText>
        </w:r>
      </w:del>
      <w:ins w:id="373" w:author="Auteur inconnu" w:date="2019-04-16T11:41:49Z">
        <w:r>
          <w:rPr/>
          <w:t xml:space="preserve"> </w:t>
        </w:r>
      </w:ins>
      <w:ins w:id="374" w:author="Auteur inconnu" w:date="2019-04-16T11:41:49Z">
        <w:r>
          <w:rPr/>
          <w:t>La figure XXX presente la visualisatio</w:t>
        </w:r>
      </w:ins>
      <w:ins w:id="375" w:author="Auteur inconnu" w:date="2019-04-16T11:42:00Z">
        <w:r>
          <w:rPr/>
          <w:t>n obtenue</w:t>
        </w:r>
      </w:ins>
      <w:r>
        <w:rPr/>
        <w:t xml:space="preserve"> lorsqu’on </w:t>
      </w:r>
      <w:del w:id="376" w:author="Auteur inconnu" w:date="2019-04-16T11:42:07Z">
        <w:r>
          <w:rPr/>
          <w:delText>l’</w:delText>
        </w:r>
      </w:del>
      <w:r>
        <w:rPr/>
        <w:t>applique</w:t>
      </w:r>
      <w:ins w:id="377" w:author="Auteur inconnu" w:date="2019-04-16T11:42:09Z">
        <w:r>
          <w:rPr/>
          <w:t xml:space="preserve"> </w:t>
        </w:r>
      </w:ins>
      <w:ins w:id="378" w:author="Auteur inconnu" w:date="2019-04-16T11:42:09Z">
        <w:r>
          <w:rPr/>
          <w:t>la mesure tf</w:t>
        </w:r>
      </w:ins>
      <w:r>
        <w:rPr/>
        <w:t xml:space="preserve"> à notre corpus </w:t>
      </w:r>
      <w:del w:id="379" w:author="Auteur inconnu" w:date="2019-04-16T11:42:25Z">
        <w:r>
          <w:rPr/>
          <w:delText xml:space="preserve">dont le vocabulaire est </w:delText>
        </w:r>
      </w:del>
      <w:r>
        <w:rPr/>
        <w:t xml:space="preserve">composé de 178 questions pour un total de 481 mots différents. L’algorithme implémenté (dont le script se trouve en annexe) nous permet d’obtenir le graphique </w:t>
      </w:r>
      <w:del w:id="380" w:author="Auteur inconnu" w:date="2019-04-16T11:42:44Z">
        <w:r>
          <w:rPr/>
          <w:delText>suivant </w:delText>
        </w:r>
      </w:del>
      <w:ins w:id="381" w:author="Auteur inconnu" w:date="2019-04-16T11:42:44Z">
        <w:r>
          <w:rPr/>
          <w:t>sur la figure XXX.</w:t>
        </w:r>
      </w:ins>
      <w:del w:id="382" w:author="Auteur inconnu" w:date="2019-04-16T11:42:48Z">
        <w:r>
          <w:rPr/>
          <w:delText>:</w:delText>
        </w:r>
      </w:del>
    </w:p>
    <w:p>
      <w:pPr>
        <w:pStyle w:val="Normal"/>
        <w:rPr/>
      </w:pPr>
      <w:r>
        <w:rPr/>
        <w:drawing>
          <wp:anchor behindDoc="0" distT="0" distB="0" distL="114300" distR="114935" simplePos="0" locked="0" layoutInCell="1" allowOverlap="1" relativeHeight="20">
            <wp:simplePos x="0" y="0"/>
            <wp:positionH relativeFrom="margin">
              <wp:align>center</wp:align>
            </wp:positionH>
            <wp:positionV relativeFrom="paragraph">
              <wp:posOffset>206375</wp:posOffset>
            </wp:positionV>
            <wp:extent cx="5886450" cy="2636520"/>
            <wp:effectExtent l="0" t="0" r="0" b="0"/>
            <wp:wrapSquare wrapText="bothSides"/>
            <wp:docPr id="2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 descr=""/>
                    <pic:cNvPicPr>
                      <a:picLocks noChangeAspect="1" noChangeArrowheads="1"/>
                    </pic:cNvPicPr>
                  </pic:nvPicPr>
                  <pic:blipFill>
                    <a:blip r:embed="rId10"/>
                    <a:srcRect l="10441" t="8103" r="12372" b="5552"/>
                    <a:stretch>
                      <a:fillRect/>
                    </a:stretch>
                  </pic:blipFill>
                  <pic:spPr bwMode="auto">
                    <a:xfrm>
                      <a:off x="0" y="0"/>
                      <a:ext cx="5886450" cy="2636520"/>
                    </a:xfrm>
                    <a:prstGeom prst="rect">
                      <a:avLst/>
                    </a:prstGeom>
                  </pic:spPr>
                </pic:pic>
              </a:graphicData>
            </a:graphic>
          </wp:anchor>
        </w:drawing>
      </w:r>
    </w:p>
    <w:p>
      <w:pPr>
        <w:pStyle w:val="Normal"/>
        <w:ind w:firstLine="284"/>
        <w:rPr/>
      </w:pPr>
      <w:r>
        <w:rPr/>
      </w:r>
    </w:p>
    <w:p>
      <w:pPr>
        <w:pStyle w:val="Normal"/>
        <w:ind w:firstLine="284"/>
        <w:rPr/>
      </w:pPr>
      <w:r>
        <w:rPr/>
        <w:t>Les lignes bleues</w:t>
      </w:r>
      <w:ins w:id="383" w:author="Auteur inconnu" w:date="2019-04-16T11:42:59Z">
        <w:r>
          <w:rPr/>
          <w:t xml:space="preserve"> </w:t>
        </w:r>
      </w:ins>
      <w:ins w:id="384" w:author="Auteur inconnu" w:date="2019-04-16T11:42:59Z">
        <w:r>
          <w:rPr/>
          <w:t>verti</w:t>
        </w:r>
      </w:ins>
      <w:ins w:id="385" w:author="Auteur inconnu" w:date="2019-04-16T11:43:00Z">
        <w:r>
          <w:rPr/>
          <w:t>cales</w:t>
        </w:r>
      </w:ins>
      <w:r>
        <w:rPr/>
        <w:t xml:space="preserve"> que l’on observe sont les mots dont la fréquence d’apparition est </w:t>
      </w:r>
      <w:del w:id="386" w:author="Auteur inconnu" w:date="2019-04-16T11:43:15Z">
        <w:r>
          <w:rPr/>
          <w:delText>plus</w:delText>
        </w:r>
      </w:del>
      <w:ins w:id="387" w:author="Auteur inconnu" w:date="2019-04-16T11:43:15Z">
        <w:r>
          <w:rPr/>
          <w:t>relativement</w:t>
        </w:r>
      </w:ins>
      <w:r>
        <w:rPr/>
        <w:t xml:space="preserve"> élevée </w:t>
      </w:r>
      <w:ins w:id="388" w:author="Auteur inconnu" w:date="2019-04-16T11:45:07Z">
        <w:r>
          <w:rPr/>
          <w:t>.</w:t>
        </w:r>
      </w:ins>
      <w:del w:id="389" w:author="Auteur inconnu" w:date="2019-04-16T11:45:08Z">
        <w:r>
          <w:rPr/>
          <w:delText xml:space="preserve">; </w:delText>
        </w:r>
      </w:del>
    </w:p>
    <w:p>
      <w:pPr>
        <w:pStyle w:val="Normal"/>
        <w:ind w:firstLine="284"/>
        <w:rPr>
          <w:rFonts w:cs="Linux Libertine Display G"/>
          <w:del w:id="402" w:author="Auteur inconnu" w:date="2019-04-16T11:45:11Z"/>
        </w:rPr>
      </w:pPr>
      <w:ins w:id="390" w:author="Auteur inconnu" w:date="2019-04-16T11:45:08Z">
        <w:r>
          <w:rPr/>
          <w:t>N</w:t>
        </w:r>
      </w:ins>
      <w:del w:id="391" w:author="Auteur inconnu" w:date="2019-04-16T11:45:08Z">
        <w:r>
          <w:rPr/>
          <w:delText>n</w:delText>
        </w:r>
      </w:del>
      <w:r>
        <w:rPr/>
        <w:t xml:space="preserve">ous pouvons </w:t>
      </w:r>
      <w:del w:id="392" w:author="Auteur inconnu" w:date="2019-04-16T11:43:51Z">
        <w:r>
          <w:rPr/>
          <w:delText>ainsi en déduire</w:delText>
        </w:r>
      </w:del>
      <w:ins w:id="393" w:author="Auteur inconnu" w:date="2019-04-16T11:43:51Z">
        <w:r>
          <w:rPr/>
          <w:t>émettre l’hypothèse</w:t>
        </w:r>
      </w:ins>
      <w:r>
        <w:rPr/>
        <w:t xml:space="preserve"> que plus un mot apparaît dans </w:t>
      </w:r>
      <w:del w:id="394" w:author="Auteur inconnu" w:date="2019-04-16T11:43:59Z">
        <w:r>
          <w:rPr/>
          <w:delText>un</w:delText>
        </w:r>
      </w:del>
      <w:ins w:id="395" w:author="Auteur inconnu" w:date="2019-04-16T11:43:59Z">
        <w:r>
          <w:rPr/>
          <w:t>des</w:t>
        </w:r>
      </w:ins>
      <w:r>
        <w:rPr/>
        <w:t xml:space="preserve"> document</w:t>
      </w:r>
      <w:ins w:id="396" w:author="Auteur inconnu" w:date="2019-04-16T11:44:01Z">
        <w:r>
          <w:rPr/>
          <w:t>s différents (ici des questions)</w:t>
        </w:r>
      </w:ins>
      <w:r>
        <w:rPr/>
        <w:t>, moins il est significatif</w:t>
      </w:r>
      <w:ins w:id="397" w:author="Auteur inconnu" w:date="2019-04-16T11:44:10Z">
        <w:r>
          <w:rPr/>
          <w:t xml:space="preserve"> </w:t>
        </w:r>
      </w:ins>
      <w:ins w:id="398" w:author="Auteur inconnu" w:date="2019-04-16T11:44:10Z">
        <w:r>
          <w:rPr/>
          <w:t>pour distinguer entre ces documents</w:t>
        </w:r>
      </w:ins>
      <w:r>
        <w:rPr/>
        <w:t>. Ainsi, il conviendrait de ‘‘pénaliser’’ les mots dont la fréquence d’apparition est trop élevée</w:t>
      </w:r>
      <w:ins w:id="399" w:author="Auteur inconnu" w:date="2019-04-16T11:44:38Z">
        <w:r>
          <w:rPr/>
          <w:t xml:space="preserve"> </w:t>
        </w:r>
      </w:ins>
      <w:ins w:id="400" w:author="Auteur inconnu" w:date="2019-04-16T11:44:38Z">
        <w:r>
          <w:rPr/>
          <w:t>dans l’ensemble des documents</w:t>
        </w:r>
      </w:ins>
      <w:r>
        <w:rPr/>
        <w:t> ; c’est ce que l’on appelle l’</w:t>
      </w:r>
      <w:r>
        <w:rPr>
          <w:i/>
        </w:rPr>
        <w:t>Inverse Document Frequency</w:t>
      </w:r>
      <w:r>
        <w:rPr/>
        <w:t xml:space="preserve"> (idf).</w:t>
      </w:r>
      <w:ins w:id="401" w:author="Auteur inconnu" w:date="2019-04-16T11:45:11Z">
        <w:r>
          <w:rPr/>
          <w:t xml:space="preserve"> </w:t>
        </w:r>
      </w:ins>
    </w:p>
    <w:p>
      <w:pPr>
        <w:pStyle w:val="Normal"/>
        <w:ind w:firstLine="284"/>
        <w:rPr/>
      </w:pPr>
      <w:r>
        <w:rPr>
          <w:rFonts w:cs="Linux Libertine Display G"/>
        </w:rPr>
        <w:t xml:space="preserve">Cette notion introduite par Karen Spärck Jones au début des années 1970, représente </w:t>
      </w:r>
      <w:del w:id="403" w:author="Auteur inconnu" w:date="2019-04-16T11:45:21Z">
        <w:r>
          <w:rPr>
            <w:rFonts w:cs="Linux Libertine Display G"/>
          </w:rPr>
          <w:delText>quant à elle</w:delText>
        </w:r>
      </w:del>
      <w:r>
        <w:rPr>
          <w:rFonts w:cs="Linux Libertine Display G"/>
        </w:rPr>
        <w:t xml:space="preserve"> le poids attribué à un terme </w:t>
      </w:r>
      <w:ins w:id="404" w:author="Auteur inconnu" w:date="2019-04-16T11:45:38Z">
        <w:r>
          <w:rPr>
            <w:rFonts w:cs="Linux Libertine Display G"/>
          </w:rPr>
          <w:t xml:space="preserve">pour exprimer son pouvoir </w:t>
        </w:r>
      </w:ins>
      <w:r>
        <w:rPr>
          <w:rFonts w:cs="Linux Libertine Display G"/>
        </w:rPr>
        <w:t>discrimina</w:t>
      </w:r>
      <w:ins w:id="405" w:author="Auteur inconnu" w:date="2019-04-16T11:45:45Z">
        <w:r>
          <w:rPr>
            <w:rFonts w:cs="Linux Libertine Display G"/>
          </w:rPr>
          <w:t>toire.</w:t>
        </w:r>
      </w:ins>
      <w:del w:id="406" w:author="Auteur inconnu" w:date="2019-04-16T11:45:45Z">
        <w:r>
          <w:rPr>
            <w:rFonts w:cs="Linux Libertine Display G"/>
          </w:rPr>
          <w:delText>nt</w:delText>
        </w:r>
      </w:del>
      <w:r>
        <w:rPr>
          <w:rFonts w:cs="Linux Libertine Display G"/>
        </w:rPr>
        <w:t xml:space="preserve"> </w:t>
      </w:r>
      <w:del w:id="407" w:author="Auteur inconnu" w:date="2019-04-16T11:45:51Z">
        <w:r>
          <w:rPr>
            <w:rFonts w:cs="Linux Libertine Display G"/>
          </w:rPr>
          <w:delText>(</w:delText>
        </w:r>
      </w:del>
      <w:ins w:id="408" w:author="Auteur inconnu" w:date="2019-04-16T11:45:51Z">
        <w:r>
          <w:rPr>
            <w:rFonts w:cs="Linux Libertine Display G"/>
          </w:rPr>
          <w:t>C</w:t>
        </w:r>
      </w:ins>
      <w:del w:id="409" w:author="Auteur inconnu" w:date="2019-04-16T11:45:51Z">
        <w:r>
          <w:rPr>
            <w:rFonts w:cs="Linux Libertine Display G"/>
          </w:rPr>
          <w:delText>c</w:delText>
        </w:r>
      </w:del>
      <w:r>
        <w:rPr>
          <w:rFonts w:cs="Linux Libertine Display G"/>
        </w:rPr>
        <w:t xml:space="preserve">’est-à-dire que moins le terme apparaît dans les différents </w:t>
      </w:r>
      <w:del w:id="410" w:author="Auteur inconnu" w:date="2019-04-16T11:45:55Z">
        <w:r>
          <w:rPr>
            <w:rFonts w:cs="Linux Libertine Display G"/>
          </w:rPr>
          <w:delText>corpus</w:delText>
        </w:r>
      </w:del>
      <w:ins w:id="411" w:author="Auteur inconnu" w:date="2019-04-16T11:45:55Z">
        <w:r>
          <w:rPr>
            <w:rFonts w:cs="Linux Libertine Display G"/>
          </w:rPr>
          <w:t>documents</w:t>
        </w:r>
      </w:ins>
      <w:r>
        <w:rPr>
          <w:rFonts w:cs="Linux Libertine Display G"/>
        </w:rPr>
        <w:t xml:space="preserve">, plus son poids est élevé ou, pour reprendre les mots de Jones, « very frequently occurring terms [being] responsible for noise in retrieval, one possible course is simply to remove them from requests » </w:t>
      </w:r>
      <w:r>
        <w:fldChar w:fldCharType="begin"/>
      </w:r>
      <w:r>
        <w:rPr/>
        <w:instrText>ADDIN CSL_CITATION {"citationItems":[{"id":"ITEM-1","itemData":{"ISSN":"00424862","author":[{"dropping-particle":"","family":"Spärck Jones","given":"Karen","non-dropping-particle":"","parse-names":false,"suffix":""}],"container-title":"Journal of Documentation","id":"ITEM-1","issued":{"date-parts":[["1972"]]},"page":"11-21","title":"A statistical interpretation of term specificity and its application in retrieval","type":"article-journal","volume":"38"},"uris":["http://www.mendeley.com/documents/?uuid=1acef0d2-9740-4c90-af7c-06ec7e35e97c"]}],"mendeley":{"formattedCitation":"(Spärck Jones 1972)","plainTextFormattedCitation":"(Spärck Jones 1972)","previouslyFormattedCitation":"(Spärck Jones 1972)"},"properties":{"noteIndex":0},"schema":"https://github.com/citation-style-language/schema/raw/master/csl-citation.json"}</w:instrText>
      </w:r>
      <w:r>
        <w:rPr/>
        <w:fldChar w:fldCharType="separate"/>
      </w:r>
      <w:bookmarkStart w:id="469" w:name="__Fieldmark__2885_1112266312"/>
      <w:r>
        <w:rPr/>
      </w:r>
      <w:r>
        <w:rPr>
          <w:rFonts w:cs="Linux Libertine Display G"/>
        </w:rPr>
        <w:t>(</w:t>
      </w:r>
      <w:bookmarkStart w:id="470" w:name="__Fieldmark__2576_2850990750"/>
      <w:r>
        <w:rPr>
          <w:rFonts w:cs="Linux Libertine Display G"/>
        </w:rPr>
        <w:t>S</w:t>
      </w:r>
      <w:bookmarkStart w:id="471" w:name="__Fieldmark__2279_282753565"/>
      <w:r>
        <w:rPr>
          <w:rFonts w:cs="Linux Libertine Display G"/>
        </w:rPr>
        <w:t>p</w:t>
      </w:r>
      <w:bookmarkStart w:id="472" w:name="__Fieldmark__2819_2426741205"/>
      <w:r>
        <w:rPr>
          <w:rFonts w:cs="Linux Libertine Display G"/>
        </w:rPr>
        <w:t>ärck Jones 1972)</w:t>
      </w:r>
      <w:r>
        <w:rPr/>
      </w:r>
      <w:r>
        <w:rPr/>
        <w:fldChar w:fldCharType="end"/>
      </w:r>
      <w:del w:id="412" w:author="Auteur inconnu" w:date="2019-04-16T11:46:08Z">
        <w:bookmarkEnd w:id="469"/>
        <w:bookmarkEnd w:id="470"/>
        <w:bookmarkEnd w:id="471"/>
        <w:bookmarkEnd w:id="472"/>
        <w:r>
          <w:rPr>
            <w:rFonts w:cs="Linux Libertine Display G"/>
          </w:rPr>
          <w:delText>)</w:delText>
        </w:r>
      </w:del>
      <w:r>
        <w:rPr>
          <w:rFonts w:cs="Linux Libertine Display G"/>
        </w:rPr>
        <w:t xml:space="preserve">. </w:t>
      </w:r>
    </w:p>
    <w:p>
      <w:pPr>
        <w:pStyle w:val="Normal"/>
        <w:rPr/>
      </w:pPr>
      <w:r>
        <w:rPr>
          <w:rFonts w:cs="Linux Libertine Display G"/>
        </w:rPr>
        <w:t xml:space="preserve">On calcule l’idf  de la manière suivante : </w:t>
      </w:r>
      <w:r>
        <w:rPr/>
      </w:r>
      <m:oMath xmlns:m="http://schemas.openxmlformats.org/officeDocument/2006/math">
        <m:sSub>
          <m:e>
            <m:r>
              <w:rPr>
                <w:rFonts w:ascii="Cambria Math" w:hAnsi="Cambria Math"/>
              </w:rPr>
              <m:t xml:space="preserve">idf</m:t>
            </m:r>
          </m:e>
          <m:sub>
            <m:r>
              <w:rPr>
                <w:rFonts w:ascii="Cambria Math" w:hAnsi="Cambria Math"/>
              </w:rPr>
              <m:t xml:space="preserve">i</m:t>
            </m:r>
          </m:sub>
        </m:sSub>
        <m:r>
          <w:rPr>
            <w:rFonts w:ascii="Cambria Math" w:hAnsi="Cambria Math"/>
          </w:rPr>
          <m:t xml:space="preserve">=</m:t>
        </m:r>
        <m:r>
          <w:rPr>
            <w:rFonts w:ascii="Cambria Math" w:hAnsi="Cambria Math"/>
          </w:rPr>
          <m:t xml:space="preserve">log</m:t>
        </m:r>
        <m:d>
          <m:dPr>
            <m:begChr m:val="("/>
            <m:endChr m:val=")"/>
          </m:dPr>
          <m:e>
            <m:f>
              <m:num>
                <m:r>
                  <w:rPr>
                    <w:rFonts w:ascii="Cambria Math" w:hAnsi="Cambria Math"/>
                  </w:rPr>
                  <m:t xml:space="preserve">N</m:t>
                </m:r>
              </m:num>
              <m:den>
                <m:sSub>
                  <m:e>
                    <m:r>
                      <w:rPr>
                        <w:rFonts w:ascii="Cambria Math" w:hAnsi="Cambria Math"/>
                      </w:rPr>
                      <m:t xml:space="preserve">df</m:t>
                    </m:r>
                  </m:e>
                  <m:sub>
                    <m:r>
                      <w:rPr>
                        <w:rFonts w:ascii="Cambria Math" w:hAnsi="Cambria Math"/>
                      </w:rPr>
                      <m:t xml:space="preserve">i</m:t>
                    </m:r>
                  </m:sub>
                </m:sSub>
              </m:den>
            </m:f>
          </m:e>
        </m:d>
      </m:oMath>
      <w:r>
        <w:rPr>
          <w:rFonts w:eastAsia="" w:cs="Linux Libertine Display G" w:eastAsiaTheme="minorEastAsia"/>
        </w:rPr>
        <w:t xml:space="preserve">, avec </w:t>
      </w:r>
      <w:r>
        <w:rPr/>
      </w:r>
      <m:oMath xmlns:m="http://schemas.openxmlformats.org/officeDocument/2006/math">
        <m:r>
          <w:rPr>
            <w:rFonts w:ascii="Cambria Math" w:hAnsi="Cambria Math"/>
          </w:rPr>
          <m:t xml:space="preserve">N</m:t>
        </m:r>
      </m:oMath>
      <w:r>
        <w:rPr>
          <w:rFonts w:eastAsia="" w:cs="Linux Libertine Display G" w:eastAsiaTheme="minorEastAsia"/>
        </w:rPr>
        <w:t xml:space="preserve"> le nombre total de corpus et </w:t>
      </w:r>
      <w:r>
        <w:rPr/>
      </w:r>
      <m:oMath xmlns:m="http://schemas.openxmlformats.org/officeDocument/2006/math">
        <m:sSub>
          <m:e>
            <m:r>
              <w:rPr>
                <w:rFonts w:ascii="Cambria Math" w:hAnsi="Cambria Math"/>
              </w:rPr>
              <m:t xml:space="preserve">df</m:t>
            </m:r>
          </m:e>
          <m:sub>
            <m:r>
              <w:rPr>
                <w:rFonts w:ascii="Cambria Math" w:hAnsi="Cambria Math"/>
              </w:rPr>
              <m:t xml:space="preserve">i</m:t>
            </m:r>
          </m:sub>
        </m:sSub>
      </m:oMath>
      <w:r>
        <w:rPr>
          <w:rFonts w:eastAsia="" w:cs="Linux Libertine Display G" w:eastAsiaTheme="minorEastAsia"/>
        </w:rPr>
        <w:t xml:space="preserve"> le nombre de documents dans lesquels un terme </w:t>
      </w:r>
      <w:r>
        <w:rPr/>
      </w:r>
      <m:oMath xmlns:m="http://schemas.openxmlformats.org/officeDocument/2006/math">
        <m:r>
          <w:rPr>
            <w:rFonts w:ascii="Cambria Math" w:hAnsi="Cambria Math"/>
          </w:rPr>
          <m:t xml:space="preserve">i</m:t>
        </m:r>
      </m:oMath>
      <w:r>
        <w:rPr>
          <w:rFonts w:eastAsia="" w:cs="Linux Libertine Display G" w:eastAsiaTheme="minorEastAsia"/>
        </w:rPr>
        <w:t xml:space="preserve"> apparaît.</w:t>
      </w:r>
    </w:p>
    <w:p>
      <w:pPr>
        <w:pStyle w:val="Normal"/>
        <w:rPr/>
      </w:pPr>
      <w:r>
        <w:rPr>
          <w:rFonts w:cs="Linux Libertine Display G"/>
        </w:rPr>
        <w:t xml:space="preserve">Ainsi, en combinant ces deux notions, on obtient </w:t>
      </w:r>
      <w:del w:id="414" w:author="Auteur inconnu" w:date="2019-04-16T11:46:35Z">
        <w:r>
          <w:rPr>
            <w:rFonts w:cs="Linux Libertine Display G"/>
          </w:rPr>
          <w:delText>celle de</w:delText>
        </w:r>
      </w:del>
      <w:ins w:id="415" w:author="Auteur inconnu" w:date="2019-04-16T11:46:35Z">
        <w:r>
          <w:rPr>
            <w:rFonts w:cs="Linux Libertine Display G"/>
          </w:rPr>
          <w:t>la mesure de</w:t>
        </w:r>
      </w:ins>
      <w:r>
        <w:rPr>
          <w:rFonts w:cs="Linux Libertine Display G"/>
        </w:rPr>
        <w:t xml:space="preserve"> tf-idf, qui permet de pondérer la valeur d’un terme </w:t>
      </w:r>
      <w:r>
        <w:rPr/>
      </w:r>
      <m:oMath xmlns:m="http://schemas.openxmlformats.org/officeDocument/2006/math">
        <m:r>
          <w:rPr>
            <w:rFonts w:ascii="Cambria Math" w:hAnsi="Cambria Math"/>
          </w:rPr>
          <m:t xml:space="preserve">i</m:t>
        </m:r>
      </m:oMath>
      <w:r>
        <w:rPr>
          <w:rFonts w:cs="Linux Libertine Display G"/>
        </w:rPr>
        <w:t xml:space="preserve"> dans un document </w:t>
      </w:r>
      <w:r>
        <w:rPr/>
      </w:r>
      <m:oMath xmlns:m="http://schemas.openxmlformats.org/officeDocument/2006/math">
        <m:r>
          <w:rPr>
            <w:rFonts w:ascii="Cambria Math" w:hAnsi="Cambria Math"/>
          </w:rPr>
          <m:t xml:space="preserve">d</m:t>
        </m:r>
      </m:oMath>
      <w:ins w:id="416" w:author="Auteur inconnu" w:date="2019-04-16T11:46:53Z">
        <w:r>
          <w:rPr/>
          <w:t xml:space="preserve"> </w:t>
        </w:r>
      </w:ins>
      <w:ins w:id="417" w:author="Auteur inconnu" w:date="2019-04-16T11:46:53Z">
        <w:r>
          <w:rPr/>
          <w:t>qui appartient à une collec</w:t>
        </w:r>
      </w:ins>
      <w:ins w:id="418" w:author="Auteur inconnu" w:date="2019-04-16T11:47:00Z">
        <w:r>
          <w:rPr/>
          <w:t xml:space="preserve">tion de documents </w:t>
        </w:r>
      </w:ins>
      <w:del w:id="419" w:author="Auteur inconnu" w:date="2019-04-16T11:46:53Z">
        <w:r>
          <w:rPr>
            <w:rFonts w:eastAsia="" w:cs="Linux Libertine Display G" w:eastAsiaTheme="minorEastAsia"/>
          </w:rPr>
          <w:delText> </w:delText>
        </w:r>
      </w:del>
      <w:r>
        <w:rPr>
          <w:rFonts w:eastAsia="" w:cs="Linux Libertine Display G" w:eastAsiaTheme="minorEastAsia"/>
        </w:rPr>
        <w:t xml:space="preserve">: </w:t>
      </w:r>
      <w:r>
        <w:rPr/>
      </w:r>
      <m:oMath xmlns:m="http://schemas.openxmlformats.org/officeDocument/2006/math">
        <m:sSub>
          <m:e>
            <m:r>
              <w:rPr>
                <w:rFonts w:ascii="Cambria Math" w:hAnsi="Cambria Math"/>
              </w:rPr>
              <m:t xml:space="preserve">p</m:t>
            </m:r>
          </m:e>
          <m:sub>
            <m:r>
              <w:rPr>
                <w:rFonts w:ascii="Cambria Math" w:hAnsi="Cambria Math"/>
              </w:rPr>
              <m:t xml:space="preserve">id</m:t>
            </m:r>
          </m:sub>
        </m:sSub>
        <m:r>
          <w:rPr>
            <w:rFonts w:ascii="Cambria Math" w:hAnsi="Cambria Math"/>
          </w:rPr>
          <m:t xml:space="preserve">=</m:t>
        </m:r>
        <m:sSub>
          <m:e>
            <m:r>
              <w:rPr>
                <w:rFonts w:ascii="Cambria Math" w:hAnsi="Cambria Math"/>
              </w:rPr>
              <m:t xml:space="preserve">tf</m:t>
            </m:r>
          </m:e>
          <m:sub>
            <m:r>
              <w:rPr>
                <w:rFonts w:ascii="Cambria Math" w:hAnsi="Cambria Math"/>
              </w:rPr>
              <m:t xml:space="preserve">id</m:t>
            </m:r>
          </m:sub>
        </m:sSub>
        <m:sSub>
          <m:e>
            <m:r>
              <w:rPr>
                <w:rFonts w:ascii="Cambria Math" w:hAnsi="Cambria Math"/>
              </w:rPr>
              <m:t xml:space="preserve">idf</m:t>
            </m:r>
          </m:e>
          <m:sub>
            <m:r>
              <w:rPr>
                <w:rFonts w:ascii="Cambria Math" w:hAnsi="Cambria Math"/>
              </w:rPr>
              <m:t xml:space="preserve">i</m:t>
            </m:r>
          </m:sub>
        </m:sSub>
      </m:oMath>
      <w:r>
        <w:rPr>
          <w:rFonts w:eastAsia="" w:cs="Linux Libertine Display G" w:eastAsiaTheme="minorEastAsia"/>
        </w:rPr>
        <w:t xml:space="preserve">. L’inconvénient de cette méthode réside dans la nécessité de travailler sur un grand corpus afin d’obtenir des valeurs pertinentes. </w:t>
      </w:r>
      <w:del w:id="420" w:author="Auteur inconnu" w:date="2019-04-16T11:48:20Z">
        <w:r>
          <w:rPr>
            <w:rFonts w:eastAsia="" w:cs="Linux Libertine Display G" w:eastAsiaTheme="minorEastAsia"/>
          </w:rPr>
          <w:delText>Cependant, 481 mots nous semblent suffisant afin d’obtenir des résultats satisfaisants.</w:delText>
        </w:r>
      </w:del>
      <w:r>
        <w:rPr>
          <w:rFonts w:eastAsia="" w:cs="Linux Libertine Display G" w:eastAsiaTheme="minorEastAsia"/>
        </w:rPr>
        <w:t xml:space="preserve"> </w:t>
      </w:r>
      <w:commentRangeStart w:id="18"/>
      <w:r>
        <w:rPr>
          <w:rFonts w:eastAsia="" w:cs="Linux Libertine Display G" w:eastAsiaTheme="minorEastAsia"/>
        </w:rPr>
        <w:t xml:space="preserve">Ainsi, nous obtenons le graphique suivi : </w:t>
      </w:r>
    </w:p>
    <w:p>
      <w:pPr>
        <w:pStyle w:val="Normal"/>
        <w:rPr/>
      </w:pPr>
      <w:r>
        <w:rPr/>
        <w:drawing>
          <wp:anchor behindDoc="0" distT="0" distB="5080" distL="114300" distR="114300" simplePos="0" locked="0" layoutInCell="1" allowOverlap="1" relativeHeight="21">
            <wp:simplePos x="0" y="0"/>
            <wp:positionH relativeFrom="column">
              <wp:posOffset>756285</wp:posOffset>
            </wp:positionH>
            <wp:positionV relativeFrom="paragraph">
              <wp:posOffset>5080</wp:posOffset>
            </wp:positionV>
            <wp:extent cx="4213860" cy="3729355"/>
            <wp:effectExtent l="0" t="0" r="0" b="0"/>
            <wp:wrapTight wrapText="bothSides">
              <wp:wrapPolygon edited="0">
                <wp:start x="-22" y="0"/>
                <wp:lineTo x="-22" y="21491"/>
                <wp:lineTo x="21471" y="21491"/>
                <wp:lineTo x="21471" y="0"/>
                <wp:lineTo x="-22" y="0"/>
              </wp:wrapPolygon>
            </wp:wrapTight>
            <wp:docPr id="25"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4" descr=""/>
                    <pic:cNvPicPr>
                      <a:picLocks noChangeAspect="1" noChangeArrowheads="1"/>
                    </pic:cNvPicPr>
                  </pic:nvPicPr>
                  <pic:blipFill>
                    <a:blip r:embed="rId11"/>
                    <a:srcRect l="38240" t="8485" r="13925" b="6734"/>
                    <a:stretch>
                      <a:fillRect/>
                    </a:stretch>
                  </pic:blipFill>
                  <pic:spPr bwMode="auto">
                    <a:xfrm>
                      <a:off x="0" y="0"/>
                      <a:ext cx="4213860" cy="3729355"/>
                    </a:xfrm>
                    <a:prstGeom prst="rect">
                      <a:avLst/>
                    </a:prstGeom>
                  </pic:spPr>
                </pic:pic>
              </a:graphicData>
            </a:graphic>
          </wp:anchor>
        </w:drawing>
      </w:r>
    </w:p>
    <w:p>
      <w:pPr>
        <w:pStyle w:val="Normal"/>
        <w:rPr/>
      </w:pPr>
      <w:r>
        <w:rPr/>
      </w:r>
    </w:p>
    <w:p>
      <w:pPr>
        <w:pStyle w:val="Normal"/>
        <w:rPr/>
      </w:pPr>
      <w:r>
        <w:rPr/>
      </w:r>
    </w:p>
    <w:p>
      <w:pPr>
        <w:pStyle w:val="Normal"/>
        <w:ind w:firstLine="284"/>
        <w:rPr/>
      </w:pPr>
      <w:r>
        <w:rPr/>
      </w:r>
    </w:p>
    <w:p>
      <w:pPr>
        <w:pStyle w:val="Normal"/>
        <w:ind w:firstLine="284"/>
        <w:rPr/>
      </w:pPr>
      <w:r>
        <w:rPr/>
      </w:r>
    </w:p>
    <w:p>
      <w:pPr>
        <w:pStyle w:val="Normal"/>
        <w:ind w:firstLine="284"/>
        <w:rPr/>
      </w:pPr>
      <w:r>
        <w:rPr/>
      </w:r>
    </w:p>
    <w:p>
      <w:pPr>
        <w:pStyle w:val="Normal"/>
        <w:ind w:firstLine="284"/>
        <w:rPr/>
      </w:pPr>
      <w:r>
        <w:rPr/>
      </w:r>
    </w:p>
    <w:p>
      <w:pPr>
        <w:pStyle w:val="Titre3"/>
        <w:numPr>
          <w:ilvl w:val="0"/>
          <w:numId w:val="0"/>
        </w:numPr>
        <w:ind w:left="284" w:hanging="0"/>
        <w:rPr/>
      </w:pPr>
      <w:r>
        <w:rPr/>
        <w:t xml:space="preserve"> </w:t>
      </w:r>
    </w:p>
    <w:p>
      <w:pPr>
        <w:pStyle w:val="Normal"/>
        <w:rPr/>
      </w:pPr>
      <w:r>
        <w:rPr/>
      </w:r>
    </w:p>
    <w:p>
      <w:pPr>
        <w:pStyle w:val="Normal"/>
        <w:rPr/>
      </w:pPr>
      <w:r>
        <w:rPr/>
        <w:t xml:space="preserve">Cette représentation de l’idf à l’échelle de notre vocabulaire nous montre clairement que, finalement, peu de mots sont significatifs au sein de celui-ci. </w:t>
      </w:r>
      <w:ins w:id="421" w:author="Auteur inconnu" w:date="2019-04-16T11:48:50Z">
        <w:r>
          <w:rPr/>
        </w:r>
      </w:ins>
      <w:ins w:id="422" w:author="Auteur inconnu" w:date="2019-04-16T11:49:10Z">
        <w:commentRangeEnd w:id="18"/>
        <w:r>
          <w:commentReference w:id="18"/>
        </w:r>
        <w:r>
          <w:rPr/>
          <w:t xml:space="preserve"> </w:t>
        </w:r>
      </w:ins>
    </w:p>
    <w:p>
      <w:pPr>
        <w:pStyle w:val="Normal"/>
        <w:rPr/>
      </w:pPr>
      <w:r>
        <w:rPr/>
        <w:t>Cependant, même sans ce calcul, nous pouvons nous rendre compte de ce phénomène en regardant notre corpus</w:t>
      </w:r>
      <w:ins w:id="423" w:author="Auteur inconnu" w:date="2019-04-16T11:49:23Z">
        <w:r>
          <w:rPr/>
          <w:t xml:space="preserve"> </w:t>
        </w:r>
      </w:ins>
      <w:ins w:id="424" w:author="Auteur inconnu" w:date="2019-04-16T11:49:23Z">
        <w:r>
          <w:rPr/>
          <w:t>de questions</w:t>
        </w:r>
      </w:ins>
      <w:r>
        <w:rPr/>
        <w:t> : dans 94 questions par exemple, on retrouve la formule « puis-je faire un don » ou « puis-je donner ». Il est également important de noter que, dans le cadre de nos recherche</w:t>
      </w:r>
      <w:ins w:id="425" w:author="Auteur inconnu" w:date="2019-04-16T11:49:31Z">
        <w:r>
          <w:rPr/>
          <w:t>s</w:t>
        </w:r>
      </w:ins>
      <w:r>
        <w:rPr/>
        <w:t>, l’idf est une notion très importante dans la mesure où il s’agit d’un domaine spécialisé et restreint</w:t>
      </w:r>
      <w:ins w:id="426" w:author="Auteur inconnu" w:date="2019-04-16T11:49:50Z">
        <w:r>
          <w:rPr/>
          <w:t xml:space="preserve"> </w:t>
        </w:r>
      </w:ins>
      <w:ins w:id="427" w:author="Auteur inconnu" w:date="2019-04-16T11:49:50Z">
        <w:r>
          <w:rPr/>
          <w:t>et elle permet de corriger</w:t>
        </w:r>
      </w:ins>
      <w:ins w:id="428" w:author="Auteur inconnu" w:date="2019-04-16T11:50:01Z">
        <w:r>
          <w:rPr/>
          <w:t xml:space="preserve"> les poids elevés des termes qui sont répétés uniquement parce qu’il font partie du vocabulaire spécifique du don de sang</w:t>
        </w:r>
      </w:ins>
      <w:r>
        <w:rPr/>
        <w:t xml:space="preserve">. Si nous devions </w:t>
      </w:r>
      <w:del w:id="429" w:author="Auteur inconnu" w:date="2019-04-16T11:51:22Z">
        <w:r>
          <w:rPr/>
          <w:delText>débarrasser</w:delText>
        </w:r>
      </w:del>
      <w:ins w:id="430" w:author="Auteur inconnu" w:date="2019-04-16T11:51:22Z">
        <w:r>
          <w:rPr/>
          <w:t>enlever de</w:t>
        </w:r>
      </w:ins>
      <w:r>
        <w:rPr/>
        <w:t xml:space="preserve"> notre corpus </w:t>
      </w:r>
      <w:ins w:id="431" w:author="Auteur inconnu" w:date="2019-04-16T11:51:29Z">
        <w:r>
          <w:rPr/>
          <w:t>l</w:t>
        </w:r>
      </w:ins>
      <w:del w:id="432" w:author="Auteur inconnu" w:date="2019-04-16T11:51:29Z">
        <w:r>
          <w:rPr/>
          <w:delText>d</w:delText>
        </w:r>
      </w:del>
      <w:r>
        <w:rPr/>
        <w:t xml:space="preserve">es termes, voire </w:t>
      </w:r>
      <w:ins w:id="433" w:author="Auteur inconnu" w:date="2019-04-16T11:51:31Z">
        <w:r>
          <w:rPr/>
          <w:t>l</w:t>
        </w:r>
      </w:ins>
      <w:del w:id="434" w:author="Auteur inconnu" w:date="2019-04-16T11:51:31Z">
        <w:r>
          <w:rPr/>
          <w:delText>d</w:delText>
        </w:r>
      </w:del>
      <w:r>
        <w:rPr/>
        <w:t xml:space="preserve">es structures, qui apparaissent de manière récurrente, il ne nous resterait que très peu d’éléments textuels à analyser : nous aurions par exemple « piercing » ou « diabétique ». Ainsi, il s’agirait seulement de regarder lequel de ces mots-clés apparaît dans la question posée par l’utilisateur pour l’associer sémantiquement. </w:t>
      </w:r>
      <w:del w:id="435" w:author="Auteur inconnu" w:date="2019-04-16T11:51:57Z">
        <w:r>
          <w:rPr/>
          <w:delText>Cependant</w:delText>
        </w:r>
      </w:del>
      <w:ins w:id="436" w:author="Auteur inconnu" w:date="2019-04-16T11:51:57Z">
        <w:r>
          <w:rPr/>
          <w:t>En même temps</w:t>
        </w:r>
      </w:ins>
      <w:r>
        <w:rPr/>
        <w:t>, il nous faut prendre en compte la notion de synonymie, ou même d’hyper- et d’hyponymie (par exemple, « piercing » et « tatouage » entre tous deux dans la catégorie « modification corporelles ») afin de faire comprendre au système que, bien que ces mots soient différents, leur sens est lié.</w:t>
      </w:r>
    </w:p>
    <w:p>
      <w:pPr>
        <w:pStyle w:val="Titre2"/>
        <w:numPr>
          <w:ilvl w:val="0"/>
          <w:numId w:val="3"/>
        </w:numPr>
        <w:rPr/>
      </w:pPr>
      <w:bookmarkStart w:id="473" w:name="_Toc5816042"/>
      <w:r>
        <w:rPr/>
        <w:t>Les différentes mesures de similarité</w:t>
      </w:r>
      <w:bookmarkEnd w:id="473"/>
    </w:p>
    <w:p>
      <w:pPr>
        <w:pStyle w:val="Titre4"/>
        <w:numPr>
          <w:ilvl w:val="0"/>
          <w:numId w:val="5"/>
        </w:numPr>
        <w:ind w:left="714" w:hanging="357"/>
        <w:rPr/>
      </w:pPr>
      <w:bookmarkStart w:id="474" w:name="_Toc5816043"/>
      <w:r>
        <w:rPr>
          <w:rFonts w:ascii="Linux Libertine Display G" w:hAnsi="Linux Libertine Display G"/>
          <w:iCs w:val="false"/>
          <w:szCs w:val="24"/>
        </w:rPr>
        <w:t>Méthodes de similarité textuelle.</w:t>
      </w:r>
      <w:bookmarkEnd w:id="474"/>
      <w:r>
        <w:rPr/>
        <w:t xml:space="preserve"> </w:t>
      </w:r>
    </w:p>
    <w:p>
      <w:pPr>
        <w:pStyle w:val="Titre3"/>
        <w:numPr>
          <w:ilvl w:val="0"/>
          <w:numId w:val="4"/>
        </w:numPr>
        <w:ind w:firstLine="65"/>
        <w:rPr/>
      </w:pPr>
      <w:bookmarkStart w:id="475" w:name="_Toc5816044"/>
      <w:r>
        <w:rPr/>
        <w:t>Distance de Jaccard</w:t>
      </w:r>
      <w:bookmarkEnd w:id="475"/>
    </w:p>
    <w:p>
      <w:pPr>
        <w:pStyle w:val="Normal"/>
        <w:ind w:firstLine="708"/>
        <w:rPr/>
      </w:pPr>
      <w:r>
        <w:rPr>
          <w:rFonts w:cs="Linux Libertine Display G"/>
        </w:rPr>
        <w:t xml:space="preserve">En 1908, Paul Jaccard s’est intéressé à la distribution de la flore dans les prairies subalpines jurassiennes </w:t>
      </w:r>
      <w:r>
        <w:fldChar w:fldCharType="begin"/>
      </w:r>
      <w:r>
        <w:rPr/>
        <w:instrText>ADDIN CSL_CITATION {"citationItems":[{"id":"ITEM-1","itemData":{"ISBN":"0044-8486","ISSN":"0831-2796","author":[{"dropping-particle":"","family":"Jaccard","given":"Paul","non-dropping-particle":"","parse-names":false,"suffix":""}],"container-title":"Bulletin de la Société Vaudoise des Sciences naturelles","id":"ITEM-1","issued":{"date-parts":[["1908"]]},"title":"Nouvelles recherches sur la distribution florale","type":"article-journal"},"uris":["http://www.mendeley.com/documents/?uuid=d2bd7832-4a17-44b5-b1b6-d58f5acc3348"]}],"mendeley":{"formattedCitation":"(Jaccard 1908)","plainTextFormattedCitation":"(Jaccard 1908)","previouslyFormattedCitation":"(Jaccard 1908)"},"properties":{"noteIndex":0},"schema":"https://github.com/citation-style-language/schema/raw/master/csl-citation.json"}</w:instrText>
      </w:r>
      <w:r>
        <w:rPr/>
        <w:fldChar w:fldCharType="separate"/>
      </w:r>
      <w:bookmarkStart w:id="476" w:name="__Fieldmark__2929_1112266312"/>
      <w:r>
        <w:rPr/>
      </w:r>
      <w:r>
        <w:rPr>
          <w:rFonts w:cs="Linux Libertine Display G"/>
        </w:rPr>
        <w:t>(</w:t>
      </w:r>
      <w:bookmarkStart w:id="477" w:name="__Fieldmark__2616_2850990750"/>
      <w:r>
        <w:rPr>
          <w:rFonts w:cs="Linux Libertine Display G"/>
        </w:rPr>
        <w:t>J</w:t>
      </w:r>
      <w:bookmarkStart w:id="478" w:name="__Fieldmark__2315_282753565"/>
      <w:r>
        <w:rPr>
          <w:rFonts w:cs="Linux Libertine Display G"/>
        </w:rPr>
        <w:t>a</w:t>
      </w:r>
      <w:bookmarkStart w:id="479" w:name="__Fieldmark__2875_2426741205"/>
      <w:r>
        <w:rPr>
          <w:rFonts w:cs="Linux Libertine Display G"/>
        </w:rPr>
        <w:t>ccard 1908)</w:t>
      </w:r>
      <w:r>
        <w:rPr/>
      </w:r>
      <w:r>
        <w:rPr/>
        <w:fldChar w:fldCharType="end"/>
      </w:r>
      <w:bookmarkEnd w:id="476"/>
      <w:bookmarkEnd w:id="477"/>
      <w:bookmarkEnd w:id="478"/>
      <w:bookmarkEnd w:id="479"/>
      <w:r>
        <w:rPr>
          <w:rFonts w:cs="Linux Libertine Display G"/>
        </w:rPr>
        <w:t xml:space="preserve">. Ses résultats ont permis la création de deux nouvelles métriques : l’indice et la distance de Jaccard. Considérons </w:t>
      </w:r>
      <w:del w:id="437" w:author="Auteur inconnu" w:date="2019-04-16T11:52:50Z">
        <w:r>
          <w:rPr>
            <w:rFonts w:cs="Linux Libertine Display G"/>
          </w:rPr>
          <w:delText>un certain nombre d’</w:delText>
        </w:r>
      </w:del>
      <w:ins w:id="438" w:author="Auteur inconnu" w:date="2019-04-16T11:52:50Z">
        <w:r>
          <w:rPr>
            <w:rFonts w:cs="Linux Libertine Display G"/>
          </w:rPr>
          <w:t xml:space="preserve">deux </w:t>
        </w:r>
      </w:ins>
      <w:r>
        <w:rPr>
          <w:rFonts w:cs="Linux Libertine Display G"/>
        </w:rPr>
        <w:t>ensembles</w:t>
      </w:r>
      <w:ins w:id="439" w:author="Auteur inconnu" w:date="2019-04-16T11:52:54Z">
        <w:r>
          <w:rPr>
            <w:rFonts w:cs="Linux Libertine Display G"/>
          </w:rPr>
          <w:t xml:space="preserve"> </w:t>
        </w:r>
      </w:ins>
      <w:ins w:id="440" w:author="Auteur inconnu" w:date="2019-04-16T11:52:54Z">
        <w:r>
          <w:rPr>
            <w:rFonts w:cs="Linux Libertine Display G"/>
          </w:rPr>
          <w:t>A et B</w:t>
        </w:r>
      </w:ins>
      <w:r>
        <w:rPr>
          <w:rFonts w:cs="Linux Libertine Display G"/>
        </w:rPr>
        <w:t xml:space="preserve"> ; l’indice de Jaccard représente le rapport de cardinalité entre l’intersection et l’union de ces ensembles :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r>
          <w:rPr>
            <w:rFonts w:ascii="Cambria Math" w:hAnsi="Cambria Math"/>
          </w:rPr>
          <m:t xml:space="preserve">=</m:t>
        </m:r>
        <m:f>
          <m:num>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num>
          <m:den>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den>
        </m:f>
      </m:oMath>
      <w:r>
        <w:rPr>
          <w:rFonts w:eastAsia="" w:cs="Linux Libertine Display G" w:eastAsiaTheme="minorEastAsia"/>
        </w:rPr>
        <w:t>. Considérons trois ensembles : X = {puis, je, donner, si, je, pèse, 50, kilos}, Y = {je, peux, donner, si, je, fais, moins, de, 50, kilos} et Z = {jusqu’à, quel, âge, puis, je, donner}. On aura alors :</w:t>
      </w:r>
    </w:p>
    <w:p>
      <w:pPr>
        <w:pStyle w:val="Normal"/>
        <w:rPr>
          <w:rFonts w:eastAsia="" w:cs="Linux Libertine Display G" w:eastAsiaTheme="minorEastAsia"/>
        </w:rPr>
      </w:pPr>
      <w:r>
        <w:rPr>
          <w:rFonts w:eastAsia="" w:cs="Linux Libertine Display G" w:eastAsiaTheme="minorEastAsia"/>
        </w:rPr>
        <w:t xml:space="preserve"> </w:t>
      </w: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Y</m:t>
            </m:r>
          </m:e>
        </m:d>
        <m:r>
          <w:rPr>
            <w:rFonts w:ascii="Cambria Math" w:hAnsi="Cambria Math"/>
          </w:rPr>
          <m:t xml:space="preserve">=</m:t>
        </m:r>
        <m:f>
          <m:num>
            <m:r>
              <w:rPr>
                <w:rFonts w:ascii="Cambria Math" w:hAnsi="Cambria Math"/>
              </w:rPr>
              <m:t xml:space="preserve">5</m:t>
            </m:r>
          </m:num>
          <m:den>
            <m:r>
              <w:rPr>
                <w:rFonts w:ascii="Cambria Math" w:hAnsi="Cambria Math"/>
              </w:rPr>
              <m:t xml:space="preserve">5</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4</m:t>
            </m:r>
          </m:den>
        </m:f>
        <m:r>
          <w:rPr>
            <w:rFonts w:ascii="Cambria Math" w:hAnsi="Cambria Math"/>
          </w:rPr>
          <m:t xml:space="preserve">≈</m:t>
        </m:r>
        <m:r>
          <w:rPr>
            <w:rFonts w:ascii="Cambria Math" w:hAnsi="Cambria Math"/>
          </w:rPr>
          <m:t xml:space="preserve">0,456</m:t>
        </m:r>
      </m:oMath>
    </w:p>
    <w:p>
      <w:pPr>
        <w:pStyle w:val="Normal"/>
        <w:rPr>
          <w:rFonts w:eastAsia="" w:cs="Linux Libertine Display G" w:eastAsiaTheme="minorEastAsia"/>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X</m:t>
            </m:r>
            <m:r>
              <w:rPr>
                <w:rFonts w:ascii="Cambria Math" w:hAnsi="Cambria Math"/>
              </w:rPr>
              <m:t xml:space="preserve">,</m:t>
            </m:r>
            <m:r>
              <w:rPr>
                <w:rFonts w:ascii="Cambria Math" w:hAnsi="Cambria Math"/>
              </w:rPr>
              <m:t xml:space="preserve">Z</m:t>
            </m:r>
          </m:e>
        </m:d>
        <m:r>
          <w:rPr>
            <w:rFonts w:ascii="Cambria Math" w:hAnsi="Cambria Math"/>
          </w:rPr>
          <m:t xml:space="preserve">=</m:t>
        </m:r>
        <m:f>
          <m:num>
            <m:r>
              <w:rPr>
                <w:rFonts w:ascii="Cambria Math" w:hAnsi="Cambria Math"/>
              </w:rPr>
              <m:t xml:space="preserve">3</m:t>
            </m:r>
          </m:num>
          <m:den>
            <m:r>
              <w:rPr>
                <w:rFonts w:ascii="Cambria Math" w:hAnsi="Cambria Math"/>
              </w:rPr>
              <m:t xml:space="preserve">4</m:t>
            </m:r>
            <m:r>
              <w:rPr>
                <w:rFonts w:ascii="Cambria Math" w:hAnsi="Cambria Math"/>
              </w:rPr>
              <m:t xml:space="preserve">+</m:t>
            </m:r>
            <m:r>
              <w:rPr>
                <w:rFonts w:ascii="Cambria Math" w:hAnsi="Cambria Math"/>
              </w:rPr>
              <m:t xml:space="preserve">3</m:t>
            </m:r>
            <m:r>
              <w:rPr>
                <w:rFonts w:ascii="Cambria Math" w:hAnsi="Cambria Math"/>
              </w:rPr>
              <m:t xml:space="preserve">+</m:t>
            </m:r>
            <m:r>
              <w:rPr>
                <w:rFonts w:ascii="Cambria Math" w:hAnsi="Cambria Math"/>
              </w:rPr>
              <m:t xml:space="preserve">3</m:t>
            </m:r>
          </m:den>
        </m:f>
        <m:r>
          <w:rPr>
            <w:rFonts w:ascii="Cambria Math" w:hAnsi="Cambria Math"/>
          </w:rPr>
          <m:t xml:space="preserve">=</m:t>
        </m:r>
        <m:r>
          <w:rPr>
            <w:rFonts w:ascii="Cambria Math" w:hAnsi="Cambria Math"/>
          </w:rPr>
          <m:t xml:space="preserve">0,3</m:t>
        </m:r>
      </m:oMath>
    </w:p>
    <w:p>
      <w:pPr>
        <w:pStyle w:val="Normal"/>
        <w:rPr>
          <w:rFonts w:eastAsia="" w:cs="Linux Libertine Display G" w:eastAsiaTheme="minorEastAsia"/>
        </w:rPr>
      </w:pPr>
      <w:r>
        <w:rPr/>
      </w:r>
      <m:oMath xmlns:m="http://schemas.openxmlformats.org/officeDocument/2006/math">
        <m:r>
          <w:rPr>
            <w:rFonts w:ascii="Cambria Math" w:hAnsi="Cambria Math"/>
          </w:rPr>
          <m:t xml:space="preserve">J</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Z</m:t>
            </m:r>
          </m:e>
        </m:d>
        <m:r>
          <w:rPr>
            <w:rFonts w:ascii="Cambria Math" w:hAnsi="Cambria Math"/>
          </w:rPr>
          <m:t xml:space="preserve">=</m:t>
        </m:r>
        <m:f>
          <m:num>
            <m:r>
              <w:rPr>
                <w:rFonts w:ascii="Cambria Math" w:hAnsi="Cambria Math"/>
              </w:rPr>
              <m:t xml:space="preserve">2</m:t>
            </m:r>
          </m:num>
          <m:den>
            <m:r>
              <w:rPr>
                <w:rFonts w:ascii="Cambria Math" w:hAnsi="Cambria Math"/>
              </w:rPr>
              <m:t xml:space="preserve">7</m:t>
            </m:r>
            <m:r>
              <w:rPr>
                <w:rFonts w:ascii="Cambria Math" w:hAnsi="Cambria Math"/>
              </w:rPr>
              <m:t xml:space="preserve">+</m:t>
            </m:r>
            <m:r>
              <w:rPr>
                <w:rFonts w:ascii="Cambria Math" w:hAnsi="Cambria Math"/>
              </w:rPr>
              <m:t xml:space="preserve">2</m:t>
            </m:r>
            <m:r>
              <w:rPr>
                <w:rFonts w:ascii="Cambria Math" w:hAnsi="Cambria Math"/>
              </w:rPr>
              <m:t xml:space="preserve">+</m:t>
            </m:r>
            <m:r>
              <w:rPr>
                <w:rFonts w:ascii="Cambria Math" w:hAnsi="Cambria Math"/>
              </w:rPr>
              <m:t xml:space="preserve">4</m:t>
            </m:r>
          </m:den>
        </m:f>
        <m:r>
          <w:rPr>
            <w:rFonts w:ascii="Cambria Math" w:hAnsi="Cambria Math"/>
          </w:rPr>
          <m:t xml:space="preserve">≈</m:t>
        </m:r>
        <m:r>
          <w:rPr>
            <w:rFonts w:ascii="Cambria Math" w:hAnsi="Cambria Math"/>
          </w:rPr>
          <m:t xml:space="preserve">0,154</m:t>
        </m:r>
      </m:oMath>
      <w:r>
        <w:rPr>
          <w:rFonts w:eastAsia="" w:cs="Linux Libertine Display G" w:eastAsiaTheme="minorEastAsia"/>
        </w:rPr>
        <w:t xml:space="preserve">. </w:t>
      </w:r>
    </w:p>
    <w:p>
      <w:pPr>
        <w:pStyle w:val="Normal"/>
        <w:rPr>
          <w:rFonts w:eastAsia="" w:cs="Linux Libertine Display G" w:eastAsiaTheme="minorEastAsia"/>
        </w:rPr>
      </w:pPr>
      <w:r>
        <w:rPr>
          <w:rFonts w:eastAsia="" w:cs="Linux Libertine Display G" w:eastAsiaTheme="minorEastAsia"/>
        </w:rPr>
        <w:t xml:space="preserve">On observe ainsi une plus grande similarité entre les ensembles X et Y qu’entre les ensembles X et Z et Y et Z. </w:t>
      </w:r>
    </w:p>
    <w:p>
      <w:pPr>
        <w:pStyle w:val="Normal"/>
        <w:spacing w:before="5831" w:after="160"/>
        <w:rPr>
          <w:rFonts w:eastAsia="" w:cs="Linux Libertine Display G" w:eastAsiaTheme="minorEastAsia"/>
        </w:rPr>
      </w:pPr>
      <w:r>
        <w:rPr>
          <w:rFonts w:eastAsia="" w:cs="Linux Libertine Display G" w:eastAsiaTheme="minorEastAsia"/>
        </w:rPr>
        <mc:AlternateContent>
          <mc:Choice Requires="wps">
            <w:drawing>
              <wp:anchor behindDoc="0" distT="45720" distB="45720" distL="114300" distR="114300" simplePos="0" locked="0" layoutInCell="1" allowOverlap="1" relativeHeight="16">
                <wp:simplePos x="0" y="0"/>
                <wp:positionH relativeFrom="column">
                  <wp:posOffset>-902335</wp:posOffset>
                </wp:positionH>
                <wp:positionV relativeFrom="paragraph">
                  <wp:posOffset>1768475</wp:posOffset>
                </wp:positionV>
                <wp:extent cx="2326640" cy="567690"/>
                <wp:effectExtent l="0" t="0" r="0" b="6350"/>
                <wp:wrapSquare wrapText="bothSides"/>
                <wp:docPr id="26" name="Zone de texte 2"/>
                <a:graphic xmlns:a="http://schemas.openxmlformats.org/drawingml/2006/main">
                  <a:graphicData uri="http://schemas.microsoft.com/office/word/2010/wordprocessingShape">
                    <wps:wsp>
                      <wps:cNvSpPr/>
                      <wps:spPr>
                        <a:xfrm>
                          <a:off x="0" y="0"/>
                          <a:ext cx="2325960" cy="567000"/>
                        </a:xfrm>
                        <a:prstGeom prst="rect">
                          <a:avLst/>
                        </a:prstGeom>
                        <a:solidFill>
                          <a:srgbClr val="ffffff"/>
                        </a:solidFill>
                        <a:ln w="9360">
                          <a:noFill/>
                        </a:ln>
                      </wps:spPr>
                      <wps:style>
                        <a:lnRef idx="0"/>
                        <a:fillRef idx="0"/>
                        <a:effectRef idx="0"/>
                        <a:fontRef idx="minor"/>
                      </wps:style>
                      <wps:txb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w:p>
                        </w:txbxContent>
                      </wps:txbx>
                      <wps:bodyPr>
                        <a:noAutofit/>
                      </wps:bodyPr>
                    </wps:wsp>
                  </a:graphicData>
                </a:graphic>
              </wp:anchor>
            </w:drawing>
          </mc:Choice>
          <mc:Fallback>
            <w:pict>
              <v:rect id="shape_0" ID="Zone de texte 2" fillcolor="white" stroked="f" style="position:absolute;margin-left:-71.05pt;margin-top:139.25pt;width:183.1pt;height:44.6pt">
                <w10:wrap type="none"/>
                <v:fill o:detectmouseclick="t" type="solid" color2="black"/>
                <v:stroke color="#3465a4" weight="9360" joinstyle="round" endcap="flat"/>
                <v:textbo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w:p>
                  </w:txbxContent>
                </v:textbox>
              </v:rect>
            </w:pict>
          </mc:Fallback>
        </mc:AlternateContent>
        <mc:AlternateContent>
          <mc:Choice Requires="wps">
            <w:drawing>
              <wp:anchor behindDoc="0" distT="45720" distB="45720" distL="114300" distR="114300" simplePos="0" locked="0" layoutInCell="1" allowOverlap="1" relativeHeight="17" wp14:anchorId="3B6C3300">
                <wp:simplePos x="0" y="0"/>
                <wp:positionH relativeFrom="column">
                  <wp:posOffset>1637665</wp:posOffset>
                </wp:positionH>
                <wp:positionV relativeFrom="paragraph">
                  <wp:posOffset>1787525</wp:posOffset>
                </wp:positionV>
                <wp:extent cx="2326640" cy="567690"/>
                <wp:effectExtent l="0" t="0" r="0" b="6350"/>
                <wp:wrapSquare wrapText="bothSides"/>
                <wp:docPr id="28" name="Zone de texte 2"/>
                <a:graphic xmlns:a="http://schemas.openxmlformats.org/drawingml/2006/main">
                  <a:graphicData uri="http://schemas.microsoft.com/office/word/2010/wordprocessingShape">
                    <wps:wsp>
                      <wps:cNvSpPr/>
                      <wps:spPr>
                        <a:xfrm>
                          <a:off x="0" y="0"/>
                          <a:ext cx="2325960" cy="567000"/>
                        </a:xfrm>
                        <a:prstGeom prst="rect">
                          <a:avLst/>
                        </a:prstGeom>
                        <a:solidFill>
                          <a:srgbClr val="ffffff"/>
                        </a:solidFill>
                        <a:ln w="9360">
                          <a:noFill/>
                        </a:ln>
                      </wps:spPr>
                      <wps:style>
                        <a:lnRef idx="0"/>
                        <a:fillRef idx="0"/>
                        <a:effectRef idx="0"/>
                        <a:fontRef idx="minor"/>
                      </wps:style>
                      <wps:txb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Z</m:t>
                              </m:r>
                              <m:r>
                                <w:rPr>
                                  <w:rFonts w:ascii="Cambria Math" w:hAnsi="Cambria Math"/>
                                </w:rPr>
                                <m:t xml:space="preserve">}</m:t>
                              </m:r>
                            </m:oMath>
                          </w:p>
                        </w:txbxContent>
                      </wps:txbx>
                      <wps:bodyPr>
                        <a:noAutofit/>
                      </wps:bodyPr>
                    </wps:wsp>
                  </a:graphicData>
                </a:graphic>
              </wp:anchor>
            </w:drawing>
          </mc:Choice>
          <mc:Fallback>
            <w:pict>
              <v:rect id="shape_0" ID="Zone de texte 2" fillcolor="white" stroked="f" style="position:absolute;margin-left:128.95pt;margin-top:140.75pt;width:183.1pt;height:44.6pt" wp14:anchorId="3B6C3300">
                <w10:wrap type="none"/>
                <v:fill o:detectmouseclick="t" type="solid" color2="black"/>
                <v:stroke color="#3465a4" weight="9360" joinstyle="round" endcap="flat"/>
                <v:textbo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z</m:t>
                        </m:r>
                        <m:r>
                          <w:rPr>
                            <w:rFonts w:ascii="Cambria Math" w:hAnsi="Cambria Math"/>
                          </w:rPr>
                          <m:t xml:space="preserve">∈</m:t>
                        </m:r>
                        <m:r>
                          <w:rPr>
                            <w:rFonts w:ascii="Cambria Math" w:hAnsi="Cambria Math"/>
                          </w:rPr>
                          <m:t xml:space="preserve">Z</m:t>
                        </m:r>
                        <m:r>
                          <w:rPr>
                            <w:rFonts w:ascii="Cambria Math" w:hAnsi="Cambria Math"/>
                          </w:rPr>
                          <m:t xml:space="preserve">}</m:t>
                        </m:r>
                      </m:oMath>
                    </w:p>
                  </w:txbxContent>
                </v:textbox>
              </v:rect>
            </w:pict>
          </mc:Fallback>
        </mc:AlternateContent>
        <mc:AlternateContent>
          <mc:Choice Requires="wps">
            <w:drawing>
              <wp:anchor behindDoc="0" distT="45720" distB="45720" distL="114300" distR="114300" simplePos="0" locked="0" layoutInCell="1" allowOverlap="1" relativeHeight="18" wp14:anchorId="3B6C3300">
                <wp:simplePos x="0" y="0"/>
                <wp:positionH relativeFrom="column">
                  <wp:posOffset>4083050</wp:posOffset>
                </wp:positionH>
                <wp:positionV relativeFrom="paragraph">
                  <wp:posOffset>1776095</wp:posOffset>
                </wp:positionV>
                <wp:extent cx="2326640" cy="567690"/>
                <wp:effectExtent l="0" t="0" r="0" b="6350"/>
                <wp:wrapSquare wrapText="bothSides"/>
                <wp:docPr id="30" name="Zone de texte 2"/>
                <a:graphic xmlns:a="http://schemas.openxmlformats.org/drawingml/2006/main">
                  <a:graphicData uri="http://schemas.microsoft.com/office/word/2010/wordprocessingShape">
                    <wps:wsp>
                      <wps:cNvSpPr/>
                      <wps:spPr>
                        <a:xfrm>
                          <a:off x="0" y="0"/>
                          <a:ext cx="2325960" cy="567000"/>
                        </a:xfrm>
                        <a:prstGeom prst="rect">
                          <a:avLst/>
                        </a:prstGeom>
                        <a:solidFill>
                          <a:srgbClr val="ffffff"/>
                        </a:solidFill>
                        <a:ln w="9360">
                          <a:noFill/>
                        </a:ln>
                      </wps:spPr>
                      <wps:style>
                        <a:lnRef idx="0"/>
                        <a:fillRef idx="0"/>
                        <a:effectRef idx="0"/>
                        <a:fontRef idx="minor"/>
                      </wps:style>
                      <wps:txb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w:p>
                        </w:txbxContent>
                      </wps:txbx>
                      <wps:bodyPr>
                        <a:noAutofit/>
                      </wps:bodyPr>
                    </wps:wsp>
                  </a:graphicData>
                </a:graphic>
              </wp:anchor>
            </w:drawing>
          </mc:Choice>
          <mc:Fallback>
            <w:pict>
              <v:rect id="shape_0" ID="Zone de texte 2" fillcolor="white" stroked="f" style="position:absolute;margin-left:321.5pt;margin-top:139.85pt;width:183.1pt;height:44.6pt" wp14:anchorId="3B6C3300">
                <w10:wrap type="none"/>
                <v:fill o:detectmouseclick="t" type="solid" color2="black"/>
                <v:stroke color="#3465a4" weight="9360" joinstyle="round" endcap="flat"/>
                <v:textbox>
                  <w:txbxContent>
                    <w:p>
                      <w:pPr>
                        <w:pStyle w:val="Contenudecadre"/>
                        <w:spacing w:before="0" w:after="160"/>
                        <w:rPr>
                          <w:color w:val="000000"/>
                        </w:rPr>
                      </w:pPr>
                      <w:r>
                        <w:rPr>
                          <w:color w:val="000000"/>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X</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Y</m:t>
                        </m:r>
                        <m:r>
                          <w:rPr>
                            <w:rFonts w:ascii="Cambria Math" w:hAnsi="Cambria Math"/>
                          </w:rPr>
                          <m:t xml:space="preserve">}</m:t>
                        </m:r>
                      </m:oMath>
                    </w:p>
                  </w:txbxContent>
                </v:textbox>
              </v:rect>
            </w:pict>
          </mc:Fallback>
        </mc:AlternateContent>
        <mc:AlternateContent>
          <mc:Choice Requires="wps">
            <w:drawing>
              <wp:anchor behindDoc="0" distT="0" distB="0" distL="114300" distR="114300" simplePos="0" locked="0" layoutInCell="1" allowOverlap="1" relativeHeight="19" wp14:anchorId="13E9B608">
                <wp:simplePos x="0" y="0"/>
                <wp:positionH relativeFrom="column">
                  <wp:posOffset>-57150</wp:posOffset>
                </wp:positionH>
                <wp:positionV relativeFrom="paragraph">
                  <wp:posOffset>2385695</wp:posOffset>
                </wp:positionV>
                <wp:extent cx="3996690" cy="288290"/>
                <wp:effectExtent l="0" t="0" r="0" b="0"/>
                <wp:wrapNone/>
                <wp:docPr id="32" name="Zone de texte 96"/>
                <a:graphic xmlns:a="http://schemas.openxmlformats.org/drawingml/2006/main">
                  <a:graphicData uri="http://schemas.microsoft.com/office/word/2010/wordprocessingShape">
                    <wps:wsp>
                      <wps:cNvSpPr/>
                      <wps:spPr>
                        <a:xfrm>
                          <a:off x="0" y="0"/>
                          <a:ext cx="3996000" cy="287640"/>
                        </a:xfrm>
                        <a:prstGeom prst="rect">
                          <a:avLst/>
                        </a:prstGeom>
                        <a:noFill/>
                        <a:ln w="6480">
                          <a:noFill/>
                        </a:ln>
                      </wps:spPr>
                      <wps:style>
                        <a:lnRef idx="0"/>
                        <a:fillRef idx="0"/>
                        <a:effectRef idx="0"/>
                        <a:fontRef idx="minor"/>
                      </wps:style>
                      <wps:txbx>
                        <w:txbxContent>
                          <w:p>
                            <w:pPr>
                              <w:pStyle w:val="Contenudecadre"/>
                              <w:spacing w:before="0" w:after="160"/>
                              <w:rPr/>
                            </w:pPr>
                            <w:r>
                              <w:rPr>
                                <w:rFonts w:cs="Linux Libertine Display G"/>
                                <w:i/>
                                <w:color w:val="000000"/>
                                <w:sz w:val="16"/>
                              </w:rPr>
                              <w:t xml:space="preserve">Figure 4 : diagrammes de Venn de comparaison des ensembles </w:t>
                            </w:r>
                            <w:r>
                              <w:rPr>
                                <w:rFonts w:cs="Linux Libertine Display G" w:ascii="Cambria Math" w:hAnsi="Cambria Math"/>
                                <w:i/>
                                <w:color w:val="000000"/>
                                <w:sz w:val="16"/>
                              </w:rPr>
                              <w:t xml:space="preserve">X, Y </w:t>
                            </w:r>
                            <w:r>
                              <w:rPr>
                                <w:rFonts w:cs="Linux Libertine Display G"/>
                                <w:i/>
                                <w:color w:val="000000"/>
                                <w:sz w:val="16"/>
                              </w:rPr>
                              <w:t>et</w:t>
                            </w:r>
                            <w:r>
                              <w:rPr>
                                <w:rFonts w:cs="Linux Libertine Display G" w:ascii="Cambria Math" w:hAnsi="Cambria Math"/>
                                <w:i/>
                                <w:color w:val="000000"/>
                                <w:sz w:val="16"/>
                              </w:rPr>
                              <w:t xml:space="preserve"> Z</w:t>
                            </w:r>
                          </w:p>
                        </w:txbxContent>
                      </wps:txbx>
                      <wps:bodyPr>
                        <a:prstTxWarp prst="textNoShape"/>
                        <a:noAutofit/>
                      </wps:bodyPr>
                    </wps:wsp>
                  </a:graphicData>
                </a:graphic>
              </wp:anchor>
            </w:drawing>
          </mc:Choice>
          <mc:Fallback>
            <w:pict>
              <v:rect id="shape_0" ID="Zone de texte 96" stroked="f" style="position:absolute;margin-left:-4.5pt;margin-top:187.85pt;width:314.6pt;height:22.6pt" wp14:anchorId="13E9B608">
                <w10:wrap type="square"/>
                <v:fill o:detectmouseclick="t" on="false"/>
                <v:stroke color="#3465a4" weight="6480" joinstyle="round" endcap="flat"/>
                <v:textbox>
                  <w:txbxContent>
                    <w:p>
                      <w:pPr>
                        <w:pStyle w:val="Contenudecadre"/>
                        <w:spacing w:before="0" w:after="160"/>
                        <w:rPr/>
                      </w:pPr>
                      <w:r>
                        <w:rPr>
                          <w:rFonts w:cs="Linux Libertine Display G"/>
                          <w:i/>
                          <w:color w:val="000000"/>
                          <w:sz w:val="16"/>
                        </w:rPr>
                        <w:t xml:space="preserve">Figure 4 : diagrammes de Venn de comparaison des ensembles </w:t>
                      </w:r>
                      <w:r>
                        <w:rPr>
                          <w:rFonts w:cs="Linux Libertine Display G" w:ascii="Cambria Math" w:hAnsi="Cambria Math"/>
                          <w:i/>
                          <w:color w:val="000000"/>
                          <w:sz w:val="16"/>
                        </w:rPr>
                        <w:t xml:space="preserve">X, Y </w:t>
                      </w:r>
                      <w:r>
                        <w:rPr>
                          <w:rFonts w:cs="Linux Libertine Display G"/>
                          <w:i/>
                          <w:color w:val="000000"/>
                          <w:sz w:val="16"/>
                        </w:rPr>
                        <w:t>et</w:t>
                      </w:r>
                      <w:r>
                        <w:rPr>
                          <w:rFonts w:cs="Linux Libertine Display G" w:ascii="Cambria Math" w:hAnsi="Cambria Math"/>
                          <w:i/>
                          <w:color w:val="000000"/>
                          <w:sz w:val="16"/>
                        </w:rPr>
                        <w:t xml:space="preserve"> Z</w:t>
                      </w:r>
                    </w:p>
                  </w:txbxContent>
                </v:textbox>
              </v:rect>
            </w:pict>
          </mc:Fallback>
        </mc:AlternateContent>
        <w:drawing>
          <wp:anchor behindDoc="0" distT="0" distB="635" distL="114300" distR="120015" simplePos="0" locked="0" layoutInCell="1" allowOverlap="1" relativeHeight="15">
            <wp:simplePos x="0" y="0"/>
            <wp:positionH relativeFrom="rightMargin">
              <wp:posOffset>0</wp:posOffset>
            </wp:positionH>
            <wp:positionV relativeFrom="paragraph">
              <wp:posOffset>635</wp:posOffset>
            </wp:positionV>
            <wp:extent cx="7290435" cy="1713865"/>
            <wp:effectExtent l="0" t="0" r="0" b="0"/>
            <wp:wrapSquare wrapText="bothSides"/>
            <wp:docPr id="34" name="Imag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01" descr=""/>
                    <pic:cNvPicPr>
                      <a:picLocks noChangeAspect="1" noChangeArrowheads="1"/>
                    </pic:cNvPicPr>
                  </pic:nvPicPr>
                  <pic:blipFill>
                    <a:blip r:embed="rId12"/>
                    <a:stretch>
                      <a:fillRect/>
                    </a:stretch>
                  </pic:blipFill>
                  <pic:spPr bwMode="auto">
                    <a:xfrm>
                      <a:off x="0" y="0"/>
                      <a:ext cx="7290435" cy="1713865"/>
                    </a:xfrm>
                    <a:prstGeom prst="rect">
                      <a:avLst/>
                    </a:prstGeom>
                  </pic:spPr>
                </pic:pic>
              </a:graphicData>
            </a:graphic>
          </wp:anchor>
        </w:drawing>
      </w:r>
    </w:p>
    <w:p>
      <w:pPr>
        <w:pStyle w:val="Normal"/>
        <w:rPr/>
      </w:pPr>
      <w:r>
        <w:rPr>
          <w:rFonts w:eastAsia="" w:cs="Linux Libertine Display G" w:eastAsiaTheme="minorEastAsia"/>
        </w:rPr>
        <w:t>Il est à noter que nous nous sommes contentés de prendre les unités lexicales ‘‘brutes’’, c’est—à-dire sans procéder à aucune lemmatisation ou racinisation ; nous n’avons pas non plus retir</w:t>
      </w:r>
      <w:ins w:id="441" w:author="Auteur inconnu" w:date="2019-04-16T11:53:34Z">
        <w:r>
          <w:rPr>
            <w:rFonts w:eastAsia="" w:cs="Linux Libertine Display G" w:eastAsiaTheme="minorEastAsia"/>
          </w:rPr>
          <w:t>é</w:t>
        </w:r>
      </w:ins>
      <w:del w:id="442" w:author="Auteur inconnu" w:date="2019-04-16T11:53:33Z">
        <w:r>
          <w:rPr>
            <w:rFonts w:eastAsia="" w:cs="Linux Libertine Display G" w:eastAsiaTheme="minorEastAsia"/>
          </w:rPr>
          <w:delText>er</w:delText>
        </w:r>
      </w:del>
      <w:r>
        <w:rPr>
          <w:rFonts w:eastAsia="" w:cs="Linux Libertine Display G" w:eastAsiaTheme="minorEastAsia"/>
        </w:rPr>
        <w:t xml:space="preserve"> les mots vides. </w:t>
      </w:r>
      <w:del w:id="443" w:author="Auteur inconnu" w:date="2019-04-16T11:53:42Z">
        <w:r>
          <w:rPr>
            <w:rFonts w:eastAsia="" w:cs="Linux Libertine Display G" w:eastAsiaTheme="minorEastAsia"/>
          </w:rPr>
          <w:delText xml:space="preserve">En d’autres termes, nous n’avons procédé à aucun </w:delText>
        </w:r>
      </w:del>
      <w:del w:id="444" w:author="Auteur inconnu" w:date="2019-04-16T11:53:42Z">
        <w:r>
          <w:rPr>
            <w:rFonts w:eastAsia="" w:cs="Linux Libertine Display G" w:eastAsiaTheme="minorEastAsia"/>
            <w:i/>
          </w:rPr>
          <w:delText xml:space="preserve">pre-processing </w:delText>
        </w:r>
      </w:del>
      <w:del w:id="445" w:author="Auteur inconnu" w:date="2019-04-16T11:53:42Z">
        <w:r>
          <w:rPr>
            <w:rFonts w:eastAsia="" w:cs="Linux Libertine Display G" w:eastAsiaTheme="minorEastAsia"/>
          </w:rPr>
          <w:delText>des données.</w:delText>
        </w:r>
      </w:del>
      <w:r>
        <w:rPr>
          <w:rFonts w:eastAsia="" w:cs="Linux Libertine Display G" w:eastAsiaTheme="minorEastAsia"/>
        </w:rPr>
        <w:t xml:space="preserve"> Si tel avait été le cas, les distances entre les ensembles auraient été légèrement réduites, mais n’aurait pas changé les résultats globaux. L’inconvénient principal de la distance de Jaccard est que l’on s’intéresse uniquement à la forme des mots, et non pas à leur sens ; ainsi, des éléments ayant une relation synonymique (comme « anémie ferriprive » et « carence en fer ») augmenteraient la distance entre deux phrases </w:t>
      </w:r>
      <w:bookmarkStart w:id="480" w:name="_GoBack"/>
      <w:bookmarkEnd w:id="480"/>
      <w:r>
        <w:rPr>
          <w:rFonts w:eastAsia="" w:cs="Linux Libertine Display G" w:eastAsiaTheme="minorEastAsia"/>
        </w:rPr>
        <w:t xml:space="preserve">alors qu’ils sont sémantiquement similaires.  </w:t>
      </w:r>
    </w:p>
    <w:p>
      <w:pPr>
        <w:pStyle w:val="Titre3"/>
        <w:numPr>
          <w:ilvl w:val="0"/>
          <w:numId w:val="4"/>
        </w:numPr>
        <w:rPr/>
      </w:pPr>
      <w:bookmarkStart w:id="481" w:name="_Toc5816045"/>
      <w:r>
        <w:rPr/>
        <w:t>Similarité cosinus</w:t>
      </w:r>
      <w:bookmarkEnd w:id="481"/>
    </w:p>
    <w:p>
      <w:pPr>
        <w:pStyle w:val="Normal"/>
        <w:ind w:firstLine="360"/>
        <w:rPr/>
      </w:pPr>
      <w:r>
        <w:rPr>
          <w:rFonts w:cs="Linux Libertine Display G"/>
        </w:rPr>
        <w:t>En partant de la méthode tf-idf développée plus haut, on arrive à la vectorisation d’un segment textuel. Pour comparer deux éléments textuels, on peut ainsi mesurer l’angle qui sépare les deux vecteurs ; c’est ce qu’on appelle la similarité cosinus. Dans un espace vectoriel, on calcule généralement la similarité cosinus grâce à une normalisation euclidienne du produit scalaire des deux vecteurs. Le produit scalaire se calcule grâce à</w:t>
      </w:r>
      <w:r>
        <w:rPr>
          <w:rFonts w:cs="Linux Libertine Display G"/>
          <w:i/>
        </w:rPr>
        <w:t xml:space="preserve"> </w:t>
      </w:r>
      <w:r>
        <w:rPr/>
      </w:r>
      <m:oMath xmlns:m="http://schemas.openxmlformats.org/officeDocument/2006/math">
        <m:acc>
          <m:accPr>
            <m:chr m:val="⃗"/>
          </m:accPr>
          <m:e>
            <m:r>
              <w:rPr>
                <w:rFonts w:ascii="Cambria Math" w:hAnsi="Cambria Math"/>
              </w:rPr>
              <m:t xml:space="preserve">u</m:t>
            </m:r>
          </m:e>
        </m:acc>
        <m:r>
          <w:rPr>
            <w:rFonts w:ascii="Cambria Math" w:hAnsi="Cambria Math"/>
          </w:rPr>
          <m:t xml:space="preserve">.</m:t>
        </m:r>
        <m:acc>
          <m:accPr>
            <m:chr m:val="⃗"/>
          </m:accPr>
          <m:e>
            <m:r>
              <w:rPr>
                <w:rFonts w:ascii="Cambria Math" w:hAnsi="Cambria Math"/>
              </w:rPr>
              <m:t xml:space="preserve">v</m:t>
            </m:r>
          </m:e>
        </m:acc>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acc>
                  <m:accPr>
                    <m:chr m:val="⃗"/>
                  </m:accPr>
                  <m:e>
                    <m:r>
                      <w:rPr>
                        <w:rFonts w:ascii="Cambria Math" w:hAnsi="Cambria Math"/>
                      </w:rPr>
                      <m:t xml:space="preserve">u</m:t>
                    </m:r>
                  </m:e>
                </m:acc>
              </m:e>
              <m:sub>
                <m:r>
                  <w:rPr>
                    <w:rFonts w:ascii="Cambria Math" w:hAnsi="Cambria Math"/>
                  </w:rPr>
                  <m:t xml:space="preserve">i</m:t>
                </m:r>
              </m:sub>
            </m:sSub>
            <m:sSub>
              <m:e>
                <m:acc>
                  <m:accPr>
                    <m:chr m:val="⃗"/>
                  </m:accPr>
                  <m:e>
                    <m:r>
                      <w:rPr>
                        <w:rFonts w:ascii="Cambria Math" w:hAnsi="Cambria Math"/>
                      </w:rPr>
                      <m:t xml:space="preserve">v</m:t>
                    </m:r>
                  </m:e>
                </m:acc>
              </m:e>
              <m:sub>
                <m:r>
                  <w:rPr>
                    <w:rFonts w:ascii="Cambria Math" w:hAnsi="Cambria Math"/>
                  </w:rPr>
                  <m:t xml:space="preserve">i</m:t>
                </m:r>
              </m:sub>
            </m:sSub>
          </m:e>
        </m:nary>
      </m:oMath>
      <w:r>
        <w:rPr>
          <w:rFonts w:eastAsia="" w:cs="Linux Libertine Display G" w:eastAsiaTheme="minorEastAsia"/>
        </w:rPr>
        <w:t xml:space="preserve">, c’est-à-dire la somme de tous les produits des </w:t>
      </w:r>
      <w:del w:id="446" w:author="Auteur inconnu" w:date="2019-04-16T11:54:41Z">
        <w:r>
          <w:rPr>
            <w:rFonts w:eastAsia="" w:cs="Linux Libertine Display G" w:eastAsiaTheme="minorEastAsia"/>
          </w:rPr>
          <w:delText>vecteurs</w:delText>
        </w:r>
      </w:del>
      <w:ins w:id="447" w:author="Auteur inconnu" w:date="2019-04-16T11:54:41Z">
        <w:r>
          <w:rPr>
            <w:rFonts w:eastAsia="" w:cs="Linux Libertine Display G" w:eastAsiaTheme="minorEastAsia"/>
          </w:rPr>
          <w:t>coordonnées</w:t>
        </w:r>
      </w:ins>
      <w:r>
        <w:rPr>
          <w:rFonts w:eastAsia="" w:cs="Linux Libertine Display G" w:eastAsiaTheme="minorEastAsia"/>
        </w:rPr>
        <w:t xml:space="preserve"> </w:t>
      </w:r>
      <w:del w:id="448" w:author="Auteur inconnu" w:date="2019-04-16T11:54:47Z">
        <w:r>
          <w:rPr>
            <w:rFonts w:eastAsia="" w:cs="Linux Libertine Display G" w:eastAsiaTheme="minorEastAsia"/>
          </w:rPr>
          <w:delText xml:space="preserve">sur l’intervalle </w:delText>
        </w:r>
      </w:del>
      <w:del w:id="449" w:author="Auteur inconnu" w:date="2019-04-16T11:54:47Z">
        <w:r>
          <w:rPr>
            <w:rFonts w:eastAsia="" w:cs="Linux Libertine Display G" w:eastAsiaTheme="minorEastAsia"/>
          </w:rPr>
        </w:r>
      </w:del>
      <m:oMath xmlns:m="http://schemas.openxmlformats.org/officeDocument/2006/math">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n</m:t>
            </m:r>
          </m:e>
        </m:d>
      </m:oMath>
      <w:del w:id="450" w:author="Auteur inconnu" w:date="2019-04-16T11:54:47Z">
        <w:r>
          <w:rPr>
            <w:rFonts w:eastAsia="" w:cs="Linux Libertine Display G" w:eastAsiaTheme="minorEastAsia"/>
          </w:rPr>
          <w:delText xml:space="preserve"> </w:delText>
        </w:r>
      </w:del>
      <w:r>
        <w:rPr>
          <w:rFonts w:eastAsia="" w:cs="Linux Libertine Display G" w:eastAsiaTheme="minorEastAsia"/>
        </w:rPr>
        <w:t xml:space="preserve">et la norme grâce à </w:t>
      </w:r>
      <w:r>
        <w:rPr/>
      </w:r>
      <m:oMath xmlns:m="http://schemas.openxmlformats.org/officeDocument/2006/math">
        <m:d>
          <m:dPr>
            <m:begChr m:val="‖"/>
            <m:endChr m:val="‖"/>
          </m:dPr>
          <m:e>
            <m:acc>
              <m:accPr>
                <m:chr m:val="⃗"/>
              </m:accPr>
              <m:e>
                <m:r>
                  <w:rPr>
                    <w:rFonts w:ascii="Cambria Math" w:hAnsi="Cambria Math"/>
                  </w:rPr>
                  <m:t xml:space="preserve">u</m:t>
                </m:r>
              </m:e>
            </m:acc>
          </m:e>
        </m:d>
        <m:r>
          <w:rPr>
            <w:rFonts w:ascii="Cambria Math" w:hAnsi="Cambria Math"/>
          </w:rPr>
          <m:t xml:space="preserve">=</m:t>
        </m:r>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u</m:t>
                    </m:r>
                  </m:e>
                  <m:sub>
                    <m:r>
                      <w:rPr>
                        <w:rFonts w:ascii="Cambria Math" w:hAnsi="Cambria Math"/>
                      </w:rPr>
                      <m:t xml:space="preserve">i</m:t>
                    </m:r>
                  </m:sub>
                </m:sSub>
              </m:e>
            </m:nary>
          </m:e>
        </m:rad>
      </m:oMath>
      <w:r>
        <w:rPr>
          <w:rFonts w:eastAsia="" w:cs="Linux Libertine Display G" w:eastAsiaTheme="minorEastAsia"/>
        </w:rPr>
        <w:t xml:space="preserve">, c’est-à-dire le produit du vecteur </w:t>
      </w:r>
      <w:r>
        <w:rPr/>
      </w:r>
      <m:oMath xmlns:m="http://schemas.openxmlformats.org/officeDocument/2006/math">
        <m:acc>
          <m:accPr>
            <m:chr m:val="⃗"/>
          </m:accPr>
          <m:e>
            <m:r>
              <w:rPr>
                <w:rFonts w:ascii="Cambria Math" w:hAnsi="Cambria Math"/>
              </w:rPr>
              <m:t xml:space="preserve">u</m:t>
            </m:r>
          </m:e>
        </m:acc>
      </m:oMath>
      <w:r>
        <w:rPr>
          <w:rFonts w:eastAsia="" w:cs="Linux Libertine Display G" w:eastAsiaTheme="minorEastAsia"/>
        </w:rPr>
        <w:t xml:space="preserve"> par lui-même</w:t>
      </w:r>
      <w:r>
        <w:rPr>
          <w:rFonts w:eastAsia="" w:cs="Linux Libertine Display G" w:eastAsiaTheme="minorEastAsia"/>
          <w:i/>
        </w:rPr>
        <w:t>.</w:t>
      </w:r>
      <w:r>
        <w:rPr>
          <w:rFonts w:eastAsia="" w:cs="Linux Libertine Display G" w:eastAsiaTheme="minorEastAsia"/>
        </w:rPr>
        <w:t xml:space="preserve"> Ainsi, la similarité cosinus se calcule de la manière suivante : </w:t>
      </w:r>
      <w:r>
        <w:rPr/>
      </w:r>
      <m:oMath xmlns:m="http://schemas.openxmlformats.org/officeDocument/2006/math">
        <m:sSub>
          <m:e>
            <m:r>
              <w:rPr>
                <w:rFonts w:ascii="Cambria Math" w:hAnsi="Cambria Math"/>
              </w:rPr>
              <m:t xml:space="preserve">SimCos</m:t>
            </m:r>
          </m:e>
          <m:sub>
            <m:d>
              <m:dPr>
                <m:begChr m:val="("/>
                <m:endChr m:val=")"/>
              </m:dPr>
              <m:e>
                <m:acc>
                  <m:accPr>
                    <m:chr m:val="⃗"/>
                  </m:accPr>
                  <m:e>
                    <m:r>
                      <w:rPr>
                        <w:rFonts w:ascii="Cambria Math" w:hAnsi="Cambria Math"/>
                      </w:rPr>
                      <m:t xml:space="preserve">u</m:t>
                    </m:r>
                  </m:e>
                </m:acc>
                <m:r>
                  <w:rPr>
                    <w:rFonts w:ascii="Cambria Math" w:hAnsi="Cambria Math"/>
                  </w:rPr>
                  <m:t xml:space="preserve">,</m:t>
                </m:r>
                <m:acc>
                  <m:accPr>
                    <m:chr m:val="⃗"/>
                  </m:accPr>
                  <m:e>
                    <m:r>
                      <w:rPr>
                        <w:rFonts w:ascii="Cambria Math" w:hAnsi="Cambria Math"/>
                      </w:rPr>
                      <m:t xml:space="preserve">v</m:t>
                    </m:r>
                  </m:e>
                </m:acc>
              </m:e>
            </m:d>
          </m:sub>
        </m:sSub>
        <m:r>
          <w:rPr>
            <w:rFonts w:ascii="Cambria Math" w:hAnsi="Cambria Math"/>
          </w:rPr>
          <m:t xml:space="preserve">=</m:t>
        </m:r>
        <m:f>
          <m:num>
            <m:acc>
              <m:accPr>
                <m:chr m:val="⃗"/>
              </m:accPr>
              <m:e>
                <m:r>
                  <w:rPr>
                    <w:rFonts w:ascii="Cambria Math" w:hAnsi="Cambria Math"/>
                  </w:rPr>
                  <m:t xml:space="preserve">u</m:t>
                </m:r>
              </m:e>
            </m:acc>
            <m:r>
              <w:rPr>
                <w:rFonts w:ascii="Cambria Math" w:hAnsi="Cambria Math"/>
              </w:rPr>
              <m:t xml:space="preserve">.</m:t>
            </m:r>
            <m:r>
              <w:rPr>
                <w:rFonts w:ascii="Cambria Math" w:hAnsi="Cambria Math"/>
              </w:rPr>
              <m:t xml:space="preserve">v</m:t>
            </m:r>
          </m:num>
          <m:den>
            <m:d>
              <m:dPr>
                <m:begChr m:val="‖"/>
                <m:endChr m:val="‖"/>
              </m:dPr>
              <m:e>
                <m:acc>
                  <m:accPr>
                    <m:chr m:val="⃗"/>
                  </m:accPr>
                  <m:e>
                    <m:r>
                      <w:rPr>
                        <w:rFonts w:ascii="Cambria Math" w:hAnsi="Cambria Math"/>
                      </w:rPr>
                      <m:t xml:space="preserve">u</m:t>
                    </m:r>
                  </m:e>
                </m:acc>
              </m:e>
            </m:d>
            <m:r>
              <w:rPr>
                <w:rFonts w:ascii="Cambria Math" w:hAnsi="Cambria Math"/>
              </w:rPr>
              <m:t xml:space="preserve">×</m:t>
            </m:r>
            <m:d>
              <m:dPr>
                <m:begChr m:val="‖"/>
                <m:endChr m:val="‖"/>
              </m:dPr>
              <m:e>
                <m:acc>
                  <m:accPr>
                    <m:chr m:val="⃗"/>
                  </m:accPr>
                  <m:e>
                    <m:r>
                      <w:rPr>
                        <w:rFonts w:ascii="Cambria Math" w:hAnsi="Cambria Math"/>
                      </w:rPr>
                      <m:t xml:space="preserve">v</m:t>
                    </m:r>
                  </m:e>
                </m:acc>
              </m:e>
            </m:d>
          </m:den>
        </m:f>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acc>
                      <m:accPr>
                        <m:chr m:val="⃗"/>
                      </m:accPr>
                      <m:e>
                        <m:r>
                          <w:rPr>
                            <w:rFonts w:ascii="Cambria Math" w:hAnsi="Cambria Math"/>
                          </w:rPr>
                          <m:t xml:space="preserve">u</m:t>
                        </m:r>
                      </m:e>
                    </m:acc>
                  </m:e>
                  <m:sub>
                    <m:r>
                      <w:rPr>
                        <w:rFonts w:ascii="Cambria Math" w:hAnsi="Cambria Math"/>
                      </w:rPr>
                      <m:t xml:space="preserve">i</m:t>
                    </m:r>
                  </m:sub>
                </m:sSub>
                <m:sSub>
                  <m:e>
                    <m:acc>
                      <m:accPr>
                        <m:chr m:val="⃗"/>
                      </m:accPr>
                      <m:e>
                        <m:r>
                          <w:rPr>
                            <w:rFonts w:ascii="Cambria Math" w:hAnsi="Cambria Math"/>
                          </w:rPr>
                          <m:t xml:space="preserve">v</m:t>
                        </m:r>
                      </m:e>
                    </m:acc>
                  </m:e>
                  <m:sub>
                    <m:r>
                      <w:rPr>
                        <w:rFonts w:ascii="Cambria Math" w:hAnsi="Cambria Math"/>
                      </w:rPr>
                      <m:t xml:space="preserve">i</m:t>
                    </m:r>
                  </m:sub>
                </m:sSub>
              </m:e>
            </m:nary>
          </m:num>
          <m:den>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u</m:t>
                        </m:r>
                      </m:e>
                      <m:sub>
                        <m:r>
                          <w:rPr>
                            <w:rFonts w:ascii="Cambria Math" w:hAnsi="Cambria Math"/>
                          </w:rPr>
                          <m:t xml:space="preserve">i</m:t>
                        </m:r>
                      </m:sub>
                    </m:sSub>
                  </m:e>
                </m:nary>
              </m:e>
            </m:rad>
            <m:r>
              <w:rPr>
                <w:rFonts w:ascii="Cambria Math" w:hAnsi="Cambria Math"/>
              </w:rPr>
              <m:t xml:space="preserve">×</m:t>
            </m:r>
            <m:rad>
              <m:radPr>
                <m:degHide m:val="1"/>
              </m:radPr>
              <m:deg/>
              <m:e>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b>
                      <m:e>
                        <m:r>
                          <w:rPr>
                            <w:rFonts w:ascii="Cambria Math" w:hAnsi="Cambria Math"/>
                          </w:rPr>
                          <m:t xml:space="preserve">v</m:t>
                        </m:r>
                      </m:e>
                      <m:sub>
                        <m:r>
                          <w:rPr>
                            <w:rFonts w:ascii="Cambria Math" w:hAnsi="Cambria Math"/>
                          </w:rPr>
                          <m:t xml:space="preserve">i</m:t>
                        </m:r>
                      </m:sub>
                    </m:sSub>
                  </m:e>
                </m:nary>
              </m:e>
            </m:rad>
          </m:den>
        </m:f>
      </m:oMath>
      <w:r>
        <w:rPr>
          <w:rFonts w:eastAsia="" w:cs="Linux Libertine Display G" w:eastAsiaTheme="minorEastAsia"/>
        </w:rPr>
        <w:t xml:space="preserve">. </w:t>
      </w:r>
      <w:commentRangeStart w:id="19"/>
      <w:r>
        <w:rPr>
          <w:rFonts w:eastAsia="" w:cs="Linux Libertine Display G" w:eastAsiaTheme="minorEastAsia"/>
        </w:rPr>
        <w:t>Si l’on applique le calcul de similarité cosinus à notre vocabulaire, on obtient le graphique suivant :</w:t>
      </w:r>
      <w:ins w:id="451" w:author="Auteur inconnu" w:date="2019-04-16T11:55:36Z">
        <w:r>
          <w:rPr>
            <w:rFonts w:eastAsia="" w:cs="Linux Libertine Display G" w:eastAsiaTheme="minorEastAsia"/>
          </w:rPr>
        </w:r>
      </w:ins>
      <w:commentRangeEnd w:id="19"/>
      <w:r>
        <w:commentReference w:id="19"/>
      </w:r>
      <w:r>
        <w:rPr>
          <w:rFonts w:eastAsia="" w:cs="Linux Libertine Display G" w:eastAsiaTheme="minorEastAsia"/>
        </w:rPr>
        <w:t xml:space="preserve"> </w:t>
      </w:r>
    </w:p>
    <w:p>
      <w:pPr>
        <w:pStyle w:val="Normal"/>
        <w:ind w:firstLine="360"/>
        <w:rPr>
          <w:rFonts w:eastAsia="" w:cs="Linux Libertine Display G" w:eastAsiaTheme="minorEastAsia"/>
        </w:rPr>
      </w:pPr>
      <w:r>
        <w:rPr>
          <w:rFonts w:eastAsia="" w:cs="Linux Libertine Display G" w:eastAsiaTheme="minorEastAsia"/>
        </w:rPr>
        <w:drawing>
          <wp:anchor behindDoc="1" distT="0" distB="1270" distL="114300" distR="114300" simplePos="0" locked="0" layoutInCell="1" allowOverlap="1" relativeHeight="22">
            <wp:simplePos x="0" y="0"/>
            <wp:positionH relativeFrom="margin">
              <wp:align>center</wp:align>
            </wp:positionH>
            <wp:positionV relativeFrom="paragraph">
              <wp:posOffset>9525</wp:posOffset>
            </wp:positionV>
            <wp:extent cx="4038600" cy="3332480"/>
            <wp:effectExtent l="0" t="0" r="0" b="0"/>
            <wp:wrapSquare wrapText="bothSides"/>
            <wp:docPr id="35"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5" descr=""/>
                    <pic:cNvPicPr>
                      <a:picLocks noChangeAspect="1" noChangeArrowheads="1"/>
                    </pic:cNvPicPr>
                  </pic:nvPicPr>
                  <pic:blipFill>
                    <a:blip r:embed="rId13"/>
                    <a:srcRect l="34854" t="8762" r="12649" b="4471"/>
                    <a:stretch>
                      <a:fillRect/>
                    </a:stretch>
                  </pic:blipFill>
                  <pic:spPr bwMode="auto">
                    <a:xfrm>
                      <a:off x="0" y="0"/>
                      <a:ext cx="4038600" cy="3332480"/>
                    </a:xfrm>
                    <a:prstGeom prst="rect">
                      <a:avLst/>
                    </a:prstGeom>
                  </pic:spPr>
                </pic:pic>
              </a:graphicData>
            </a:graphic>
          </wp:anchor>
        </w:drawing>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r>
    </w:p>
    <w:p>
      <w:pPr>
        <w:pStyle w:val="Normal"/>
        <w:ind w:firstLine="360"/>
        <w:rPr>
          <w:rFonts w:eastAsia="" w:cs="Linux Libertine Display G" w:eastAsiaTheme="minorEastAsia"/>
        </w:rPr>
      </w:pPr>
      <w:r>
        <w:rPr>
          <w:rFonts w:eastAsia="" w:cs="Linux Libertine Display G" w:eastAsiaTheme="minorEastAsia"/>
        </w:rPr>
        <w:t xml:space="preserve">On obtient une matrice carrée dont la diagonale principale contient uniquement des 1 (ce qui est évident puisque le mot avec lequel un mot a le plus de similarité est lui-même). Le résultat que nous obtenons n’est cependant pas réellement satisfaisant car les valeurs varient entre  0.99 et 1 </w:t>
      </w:r>
    </w:p>
    <w:p>
      <w:pPr>
        <w:pStyle w:val="Titre4"/>
        <w:numPr>
          <w:ilvl w:val="0"/>
          <w:numId w:val="5"/>
        </w:numPr>
        <w:ind w:left="714" w:hanging="357"/>
        <w:rPr/>
      </w:pPr>
      <w:bookmarkStart w:id="482" w:name="_Toc5816046"/>
      <w:r>
        <w:rPr/>
        <w:t>Mesures de similarité sémantique</w:t>
      </w:r>
      <w:bookmarkEnd w:id="482"/>
    </w:p>
    <w:p>
      <w:pPr>
        <w:pStyle w:val="Normal"/>
        <w:spacing w:before="0" w:after="240"/>
        <w:rPr>
          <w:rFonts w:ascii="Linux Libertine G" w:hAnsi="Linux Libertine G" w:cs="Linux Libertine G"/>
        </w:rPr>
      </w:pPr>
      <w:r>
        <w:rPr>
          <w:rFonts w:cs="Linux Libertine G" w:ascii="Linux Libertine G" w:hAnsi="Linux Libertine G"/>
        </w:rPr>
      </w:r>
    </w:p>
    <w:p>
      <w:pPr>
        <w:pStyle w:val="Titre4"/>
        <w:numPr>
          <w:ilvl w:val="0"/>
          <w:numId w:val="5"/>
        </w:numPr>
        <w:spacing w:before="240" w:after="160"/>
        <w:ind w:left="714" w:hanging="357"/>
        <w:rPr>
          <w:rFonts w:ascii="Linux Libertine G" w:hAnsi="Linux Libertine G" w:cs="Linux Libertine G"/>
        </w:rPr>
      </w:pPr>
      <w:bookmarkStart w:id="483" w:name="_Toc5816047"/>
      <w:r>
        <w:rPr>
          <w:rFonts w:cs="Linux Libertine G" w:ascii="Linux Libertine G" w:hAnsi="Linux Libertine G"/>
        </w:rPr>
        <w:t>Analyse des questions</w:t>
      </w:r>
      <w:bookmarkEnd w:id="483"/>
    </w:p>
    <w:p>
      <w:pPr>
        <w:pStyle w:val="Normal"/>
        <w:ind w:firstLine="284"/>
        <w:rPr>
          <w:rFonts w:ascii="Linux Libertine G" w:hAnsi="Linux Libertine G" w:cs="Linux Libertine G"/>
        </w:rPr>
      </w:pPr>
      <w:r>
        <w:rPr>
          <w:rFonts w:cs="Linux Libertine G" w:ascii="Linux Libertine G" w:hAnsi="Linux Libertine G"/>
        </w:rPr>
        <w:t>Afin que la machine puisse comprendre ce qui lui est demandé (c’est-à-dire interroger le corpus pour répondre à la question posée par l’utilisateur), il va falloir modéliser la question, c’est-à-dire la faire passer de la langue naturelle à un métalangage compréhensible par le système. En partant de notre hypothèse de filtrage par motif, nous allons tenter en prenant l’exemple spécifique de la question de poids dans le cadre du don du sang, de déterminer les différents motifs possibles.</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Q1</w:t>
      </w:r>
      <w:r>
        <w:rPr>
          <w:rFonts w:cs="Linux Libertine G" w:ascii="Linux Libertine G" w:hAnsi="Linux Libertine G"/>
          <w:vertAlign w:val="subscript"/>
        </w:rPr>
        <w:t>utilisateur</w:t>
      </w:r>
      <w:r>
        <w:rPr>
          <w:rFonts w:cs="Linux Libertine G" w:ascii="Linux Libertine G" w:hAnsi="Linux Libertine G"/>
        </w:rPr>
        <w:t xml:space="preserve"> « Je pèse X kilos. Est-ce que je peux donner mon sang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Q2</w:t>
      </w:r>
      <w:r>
        <w:rPr>
          <w:rFonts w:cs="Linux Libertine G" w:ascii="Linux Libertine G" w:hAnsi="Linux Libertine G"/>
          <w:vertAlign w:val="subscript"/>
        </w:rPr>
        <w:t xml:space="preserve">utilisateur </w:t>
      </w:r>
      <w:r>
        <w:rPr>
          <w:rFonts w:cs="Linux Libertine G" w:ascii="Linux Libertine G" w:hAnsi="Linux Libertine G"/>
        </w:rPr>
        <w:t>« Est-ce que je peux donner mon sang si je pèse X kg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Q3</w:t>
      </w:r>
      <w:r>
        <w:rPr>
          <w:rFonts w:cs="Linux Libertine G" w:ascii="Linux Libertine G" w:hAnsi="Linux Libertine G"/>
          <w:vertAlign w:val="subscript"/>
        </w:rPr>
        <w:t xml:space="preserve">utilisateur </w:t>
      </w:r>
      <w:r>
        <w:rPr>
          <w:rFonts w:cs="Linux Libertine G" w:ascii="Linux Libertine G" w:hAnsi="Linux Libertine G"/>
        </w:rPr>
        <w:t>« Je peux donner mon sang si je pèse X kg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Q4</w:t>
      </w:r>
      <w:r>
        <w:rPr>
          <w:rFonts w:cs="Linux Libertine G" w:ascii="Linux Libertine G" w:hAnsi="Linux Libertine G"/>
          <w:vertAlign w:val="subscript"/>
        </w:rPr>
        <w:t xml:space="preserve">utilisateur </w:t>
      </w:r>
      <w:r>
        <w:rPr>
          <w:rFonts w:cs="Linux Libertine G" w:ascii="Linux Libertine G" w:hAnsi="Linux Libertine G"/>
        </w:rPr>
        <w:t>« Si je pèse X kg, je peux donner mon sang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Q5</w:t>
      </w:r>
      <w:r>
        <w:rPr>
          <w:rFonts w:cs="Linux Libertine G" w:ascii="Linux Libertine G" w:hAnsi="Linux Libertine G"/>
          <w:vertAlign w:val="subscript"/>
        </w:rPr>
        <w:t>utilisateur</w:t>
      </w:r>
      <w:r>
        <w:rPr>
          <w:rFonts w:cs="Linux Libertine G" w:ascii="Linux Libertine G" w:hAnsi="Linux Libertine G"/>
        </w:rPr>
        <w:t xml:space="preserve"> « Y a-t-il un poids minimal/maximal pour donner son sang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Q6</w:t>
      </w:r>
      <w:r>
        <w:rPr>
          <w:rFonts w:cs="Linux Libertine G" w:ascii="Linux Libertine G" w:hAnsi="Linux Libertine G"/>
          <w:vertAlign w:val="subscript"/>
        </w:rPr>
        <w:t>utilisateur</w:t>
      </w:r>
      <w:r>
        <w:rPr>
          <w:rFonts w:cs="Linux Libertine G" w:ascii="Linux Libertine G" w:hAnsi="Linux Libertine G"/>
        </w:rPr>
        <w:t xml:space="preserve"> « Est-ce qu’il y a un poids minimal/maximal pour donner son sang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Q7</w:t>
      </w:r>
      <w:r>
        <w:rPr>
          <w:rFonts w:cs="Linux Libertine G" w:ascii="Linux Libertine G" w:hAnsi="Linux Libertine G"/>
          <w:vertAlign w:val="subscript"/>
        </w:rPr>
        <w:t>utilisateur</w:t>
      </w:r>
      <w:r>
        <w:rPr>
          <w:rFonts w:cs="Linux Libertine G" w:ascii="Linux Libertine G" w:hAnsi="Linux Libertine G"/>
        </w:rPr>
        <w:t xml:space="preserve"> « Combien faut-il peser pour donner son sang ? »</w:t>
      </w:r>
    </w:p>
    <w:p>
      <w:pPr>
        <w:pStyle w:val="Normal"/>
        <w:pBdr>
          <w:top w:val="single" w:sz="4" w:space="1" w:color="000000"/>
          <w:bottom w:val="single" w:sz="4" w:space="1" w:color="000000"/>
        </w:pBdr>
        <w:ind w:left="567" w:right="707" w:hanging="0"/>
        <w:jc w:val="left"/>
        <w:rPr>
          <w:rFonts w:ascii="Linux Libertine G" w:hAnsi="Linux Libertine G" w:cs="Linux Libertine G"/>
        </w:rPr>
      </w:pPr>
      <w:r>
        <w:rPr>
          <w:rFonts w:cs="Linux Libertine G" w:ascii="Linux Libertine G" w:hAnsi="Linux Libertine G"/>
        </w:rPr>
        <w:t>Q8</w:t>
      </w:r>
      <w:r>
        <w:rPr>
          <w:rFonts w:cs="Linux Libertine G" w:ascii="Linux Libertine G" w:hAnsi="Linux Libertine G"/>
          <w:vertAlign w:val="subscript"/>
        </w:rPr>
        <w:t>utilisateur</w:t>
      </w:r>
      <w:r>
        <w:rPr>
          <w:rFonts w:cs="Linux Libertine G" w:ascii="Linux Libertine G" w:hAnsi="Linux Libertine G"/>
        </w:rPr>
        <w:t xml:space="preserve"> « Quel est le poids minimal/maximal pour faire le don ? »</w:t>
      </w:r>
    </w:p>
    <w:p>
      <w:pPr>
        <w:pStyle w:val="Normal"/>
        <w:jc w:val="left"/>
        <w:rPr>
          <w:rFonts w:ascii="Linux Libertine G" w:hAnsi="Linux Libertine G" w:cs="Linux Libertine G"/>
        </w:rPr>
      </w:pPr>
      <w:ins w:id="452" w:author="Auteur inconnu" w:date="2019-04-16T11:55:54Z">
        <w:r>
          <w:rPr>
            <w:rFonts w:cs="Linux Libertine G" w:ascii="Linux Libertine G" w:hAnsi="Linux Libertine G"/>
          </w:rPr>
        </w:r>
      </w:ins>
    </w:p>
    <w:p>
      <w:pPr>
        <w:pStyle w:val="Normal"/>
        <w:jc w:val="left"/>
        <w:rPr>
          <w:rFonts w:ascii="Linux Libertine G" w:hAnsi="Linux Libertine G" w:cs="Linux Libertine G"/>
        </w:rPr>
      </w:pPr>
      <w:ins w:id="453" w:author="Auteur inconnu" w:date="2019-04-16T11:55:54Z">
        <w:r>
          <w:rPr>
            <w:rFonts w:cs="Linux Libertine G" w:ascii="Linux Libertine G" w:hAnsi="Linux Libertine G"/>
          </w:rPr>
          <w:t>V. RESUL</w:t>
        </w:r>
      </w:ins>
      <w:ins w:id="454" w:author="Auteur inconnu" w:date="2019-04-16T11:56:00Z">
        <w:r>
          <w:rPr>
            <w:rFonts w:cs="Linux Libertine G" w:ascii="Linux Libertine G" w:hAnsi="Linux Libertine G"/>
          </w:rPr>
          <w:t>TATS </w:t>
        </w:r>
      </w:ins>
    </w:p>
    <w:p>
      <w:pPr>
        <w:pStyle w:val="Normal"/>
        <w:jc w:val="left"/>
        <w:rPr>
          <w:rFonts w:ascii="Linux Libertine G" w:hAnsi="Linux Libertine G" w:cs="Linux Libertine G"/>
        </w:rPr>
      </w:pPr>
      <w:ins w:id="455" w:author="Auteur inconnu" w:date="2019-04-16T11:56:00Z">
        <w:r>
          <w:rPr>
            <w:rFonts w:eastAsia="Calibri" w:cs="Linux Libertine G" w:ascii="Linux Libertine G" w:hAnsi="Linux Libertine G" w:eastAsiaTheme="minorHAnsi"/>
            <w:color w:val="auto"/>
            <w:kern w:val="0"/>
            <w:sz w:val="24"/>
            <w:szCs w:val="22"/>
            <w:lang w:val="fr-FR" w:eastAsia="en-US" w:bidi="ar-SA"/>
          </w:rPr>
          <w:t>…</w:t>
        </w:r>
      </w:ins>
      <w:ins w:id="456" w:author="Auteur inconnu" w:date="2019-04-16T11:56:00Z">
        <w:r>
          <w:rPr>
            <w:rFonts w:cs="Linux Libertine G" w:ascii="Linux Libertine G" w:hAnsi="Linux Libertine G"/>
          </w:rPr>
          <w:t>.</w:t>
        </w:r>
      </w:ins>
    </w:p>
    <w:p>
      <w:pPr>
        <w:pStyle w:val="Normal"/>
        <w:jc w:val="left"/>
        <w:rPr>
          <w:rFonts w:ascii="Linux Libertine G" w:hAnsi="Linux Libertine G" w:cs="Linux Libertine G"/>
        </w:rPr>
      </w:pPr>
      <w:ins w:id="457" w:author="Auteur inconnu" w:date="2019-04-16T11:56:00Z">
        <w:r>
          <w:rPr>
            <w:rFonts w:cs="Linux Libertine G" w:ascii="Linux Libertine G" w:hAnsi="Linux Libertine G"/>
          </w:rPr>
        </w:r>
      </w:ins>
    </w:p>
    <w:p>
      <w:pPr>
        <w:pStyle w:val="Normal"/>
        <w:jc w:val="left"/>
        <w:rPr>
          <w:rFonts w:ascii="Linux Libertine G" w:hAnsi="Linux Libertine G" w:cs="Linux Libertine G"/>
        </w:rPr>
      </w:pPr>
      <w:ins w:id="458" w:author="Auteur inconnu" w:date="2019-04-16T11:56:00Z">
        <w:r>
          <w:rPr>
            <w:rFonts w:cs="Linux Libertine G" w:ascii="Linux Libertine G" w:hAnsi="Linux Libertine G"/>
          </w:rPr>
          <w:t>VI. CONCLUSION</w:t>
        </w:r>
      </w:ins>
    </w:p>
    <w:p>
      <w:pPr>
        <w:pStyle w:val="Normal"/>
        <w:jc w:val="left"/>
        <w:rPr>
          <w:rFonts w:ascii="Linux Libertine G" w:hAnsi="Linux Libertine G" w:cs="Linux Libertine G"/>
        </w:rPr>
      </w:pPr>
      <w:r>
        <w:rPr>
          <w:rFonts w:cs="Linux Libertine G" w:ascii="Linux Libertine G" w:hAnsi="Linux Libertine G"/>
        </w:rPr>
      </w:r>
    </w:p>
    <w:p>
      <w:pPr>
        <w:pStyle w:val="Titre1"/>
        <w:numPr>
          <w:ilvl w:val="0"/>
          <w:numId w:val="2"/>
        </w:numPr>
        <w:ind w:left="357" w:hanging="357"/>
        <w:rPr>
          <w:rFonts w:ascii="Linux Libertine G" w:hAnsi="Linux Libertine G" w:cs="Linux Libertine G"/>
        </w:rPr>
      </w:pPr>
      <w:bookmarkStart w:id="484" w:name="_Toc5816048"/>
      <w:r>
        <w:rPr>
          <w:rFonts w:cs="Linux Libertine G" w:ascii="Linux Libertine G" w:hAnsi="Linux Libertine G"/>
        </w:rPr>
        <w:t>Annexes et bibliographie</w:t>
      </w:r>
      <w:bookmarkEnd w:id="484"/>
    </w:p>
    <w:p>
      <w:pPr>
        <w:pStyle w:val="Normal"/>
        <w:rPr>
          <w:rFonts w:ascii="Linux Libertine G" w:hAnsi="Linux Libertine G" w:cs="Linux Libertine G"/>
          <w:sz w:val="44"/>
          <w:lang w:eastAsia="fr-FR"/>
        </w:rPr>
      </w:pPr>
      <w:r>
        <w:rPr>
          <w:rFonts w:cs="Linux Libertine G" w:ascii="Linux Libertine G" w:hAnsi="Linux Libertine G"/>
          <w:sz w:val="44"/>
          <w:lang w:eastAsia="fr-FR"/>
        </w:rPr>
        <w:t>Annexes</w:t>
      </w:r>
    </w:p>
    <w:p>
      <w:pPr>
        <w:pStyle w:val="Normal"/>
        <w:spacing w:before="360" w:after="160"/>
        <w:rPr>
          <w:rFonts w:ascii="Linux Libertine G" w:hAnsi="Linux Libertine G" w:cs="Linux Libertine G"/>
          <w:b/>
          <w:b/>
          <w:szCs w:val="18"/>
          <w:lang w:eastAsia="fr-FR"/>
        </w:rPr>
      </w:pPr>
      <w:r>
        <w:rPr>
          <w:rFonts w:cs="Linux Libertine G" w:ascii="Linux Libertine G" w:hAnsi="Linux Libertine G"/>
          <w:b/>
          <w:szCs w:val="18"/>
          <w:lang w:eastAsia="fr-FR"/>
        </w:rPr>
        <w:t xml:space="preserve">Annexe 1. Taxonomie de </w:t>
      </w:r>
      <w:sdt>
        <w:sdtPr>
          <w:citation/>
        </w:sdtPr>
        <w:sdtContent>
          <w:r>
            <w:rPr/>
            <w:fldChar w:fldCharType="begin"/>
          </w:r>
          <w:r>
            <w:rPr/>
            <w:instrText>CITATION Xin04 \l 1036</w:instrText>
          </w:r>
          <w:r>
            <w:rPr/>
            <w:fldChar w:fldCharType="separate"/>
          </w:r>
          <w:r>
            <w:rPr/>
            <w:t>(Li &amp; Roth, 2004)</w:t>
          </w:r>
          <w:r>
            <w:rPr/>
            <w:fldChar w:fldCharType="end"/>
          </w:r>
        </w:sdtContent>
      </w:sdt>
    </w:p>
    <w:tbl>
      <w:tblPr>
        <w:tblpPr w:bottomFromText="0" w:horzAnchor="margin" w:leftFromText="141" w:rightFromText="141" w:tblpX="0" w:tblpY="21" w:topFromText="0" w:vertAnchor="text"/>
        <w:tblW w:w="8359" w:type="dxa"/>
        <w:jc w:val="lef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50" w:type="dxa"/>
          <w:bottom w:w="0" w:type="dxa"/>
          <w:right w:w="70" w:type="dxa"/>
        </w:tblCellMar>
        <w:tblLook w:noVBand="1" w:val="04a0" w:noHBand="0" w:lastColumn="0" w:firstColumn="1" w:lastRow="0" w:firstRow="1"/>
      </w:tblPr>
      <w:tblGrid>
        <w:gridCol w:w="1670"/>
        <w:gridCol w:w="2293"/>
        <w:gridCol w:w="1701"/>
        <w:gridCol w:w="2694"/>
      </w:tblGrid>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Classe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Définition</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color w:val="000000"/>
                <w:sz w:val="20"/>
                <w:szCs w:val="20"/>
                <w:lang w:eastAsia="fr-FR"/>
              </w:rPr>
              <w:t>Classe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Définition</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ABBREVIATION</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abréviation</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description</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description de qqch</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abb</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abréviation</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manière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manière dont une action est effectuée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exp</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expression abrégée</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raison</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raisons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ENTITE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entités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HUMAIN</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êtres humains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animal</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animaux</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groupe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groupe ou organisation de personnes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corps</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organes du corps humain</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per</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une personne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couleur</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couleurs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titre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le titre d'une personne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création</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inventions, livres, œuvres d'art etc.</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description</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description d'une personne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devise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monnaies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ENDROIT</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endroits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mal.med.</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maladies et médicaments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ville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villes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évènement</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évènement</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pays</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pays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nourriture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nourriture</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montagne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montagnes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instrument</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instrument de musique</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autre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autres endroits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lang</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langues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région</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régions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lettre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lettre de l'alphabet</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NUMERIQUE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valeurs numériques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autre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autres entités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code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code postal</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plante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plantes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compte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quantité de qqch</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produit</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produits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date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dates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religion</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religions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distance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mesures linéaires</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sport</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sports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argent</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prix</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substance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éléments et substances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ordre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classement</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symbole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signes et symboles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autre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autre nombre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technique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techniques et méthodes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période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durée de qqch</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terme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termes équivalents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pourcentage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pourcentage ou fraction</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véhicule</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véhicules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vitesse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vitesse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mot</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mots avec une spécificité</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temp</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température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DESCRIPTION</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description et concepts abstraits</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taille</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taille, aire et volume</w:t>
            </w:r>
          </w:p>
        </w:tc>
      </w:tr>
      <w:tr>
        <w:trPr>
          <w:trHeight w:val="283" w:hRule="atLeast"/>
        </w:trPr>
        <w:tc>
          <w:tcPr>
            <w:tcW w:w="1670"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définition</w:t>
            </w:r>
          </w:p>
        </w:tc>
        <w:tc>
          <w:tcPr>
            <w:tcW w:w="2293"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définition de qqch</w:t>
            </w:r>
          </w:p>
        </w:tc>
        <w:tc>
          <w:tcPr>
            <w:tcW w:w="1701"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b/>
                <w:b/>
                <w:color w:val="000000"/>
                <w:sz w:val="20"/>
                <w:szCs w:val="20"/>
                <w:lang w:eastAsia="fr-FR"/>
              </w:rPr>
            </w:pPr>
            <w:r>
              <w:rPr>
                <w:rFonts w:eastAsia="Times New Roman" w:cs="Linux Libertine G" w:ascii="Linux Libertine G" w:hAnsi="Linux Libertine G"/>
                <w:b/>
                <w:color w:val="000000"/>
                <w:sz w:val="20"/>
                <w:szCs w:val="20"/>
                <w:lang w:eastAsia="fr-FR"/>
              </w:rPr>
              <w:t>poids</w:t>
            </w:r>
          </w:p>
        </w:tc>
        <w:tc>
          <w:tcPr>
            <w:tcW w:w="2694"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vAlign w:val="center"/>
          </w:tcPr>
          <w:p>
            <w:pPr>
              <w:pStyle w:val="Normal"/>
              <w:spacing w:lineRule="auto" w:line="240" w:before="0" w:after="0"/>
              <w:jc w:val="center"/>
              <w:rPr>
                <w:rFonts w:ascii="Linux Libertine G" w:hAnsi="Linux Libertine G" w:eastAsia="Times New Roman" w:cs="Linux Libertine G"/>
                <w:color w:val="000000"/>
                <w:sz w:val="20"/>
                <w:szCs w:val="20"/>
                <w:lang w:eastAsia="fr-FR"/>
              </w:rPr>
            </w:pPr>
            <w:r>
              <w:rPr>
                <w:rFonts w:eastAsia="Times New Roman" w:cs="Linux Libertine G" w:ascii="Linux Libertine G" w:hAnsi="Linux Libertine G"/>
                <w:color w:val="000000"/>
                <w:sz w:val="20"/>
                <w:szCs w:val="20"/>
                <w:lang w:eastAsia="fr-FR"/>
              </w:rPr>
              <w:t>poids</w:t>
            </w:r>
          </w:p>
        </w:tc>
      </w:tr>
    </w:tbl>
    <w:p>
      <w:pPr>
        <w:pStyle w:val="Normal"/>
        <w:rPr>
          <w:rFonts w:ascii="Linux Libertine G" w:hAnsi="Linux Libertine G" w:cs="Linux Libertine G"/>
          <w:lang w:eastAsia="fr-FR"/>
        </w:rPr>
      </w:pPr>
      <w:r>
        <w:rPr>
          <w:rFonts w:cs="Linux Libertine G" w:ascii="Linux Libertine G" w:hAnsi="Linux Libertine G"/>
          <w:lang w:eastAsia="fr-FR"/>
        </w:rPr>
      </w:r>
    </w:p>
    <w:p>
      <w:pPr>
        <w:pStyle w:val="Normal"/>
        <w:rPr>
          <w:rFonts w:ascii="Linux Libertine G" w:hAnsi="Linux Libertine G" w:cs="Linux Libertine G"/>
          <w:lang w:eastAsia="fr-FR"/>
        </w:rPr>
      </w:pPr>
      <w:r>
        <w:rPr>
          <w:rFonts w:cs="Linux Libertine G" w:ascii="Linux Libertine G" w:hAnsi="Linux Libertine G"/>
          <w:lang w:eastAsia="fr-FR"/>
        </w:rPr>
      </w:r>
    </w:p>
    <w:p>
      <w:pPr>
        <w:pStyle w:val="Normal"/>
        <w:rPr>
          <w:rFonts w:ascii="Linux Libertine G" w:hAnsi="Linux Libertine G" w:cs="Linux Libertine G"/>
          <w:b/>
          <w:b/>
          <w:lang w:eastAsia="fr-FR"/>
        </w:rPr>
      </w:pPr>
      <w:r>
        <w:rPr>
          <w:rFonts w:cs="Linux Libertine G" w:ascii="Linux Libertine G" w:hAnsi="Linux Libertine G"/>
          <w:b/>
          <w:lang w:eastAsia="fr-FR"/>
        </w:rPr>
        <w:t>Annexe 2. Liste des sites internet ayant permis la construction du corpus</w:t>
      </w:r>
    </w:p>
    <w:p>
      <w:pPr>
        <w:pStyle w:val="Normal"/>
        <w:rPr>
          <w:rFonts w:ascii="Linux Libertine G" w:hAnsi="Linux Libertine G" w:cs="Linux Libertine G"/>
        </w:rPr>
      </w:pPr>
      <w:r>
        <w:fldChar w:fldCharType="begin"/>
      </w:r>
      <w:r>
        <w:rPr>
          <w:rStyle w:val="LienInternet"/>
          <w:rFonts w:cs="Linux Libertine G" w:ascii="Linux Libertine G" w:hAnsi="Linux Libertine G"/>
        </w:rPr>
        <w:instrText> HYPERLINK "http://www.dondusanglpo.fr/pages/don-du-sang/faq-don-du-sang.html" \l "page3"</w:instrText>
      </w:r>
      <w:r>
        <w:rPr>
          <w:rStyle w:val="LienInternet"/>
          <w:rFonts w:cs="Linux Libertine G" w:ascii="Linux Libertine G" w:hAnsi="Linux Libertine G"/>
        </w:rPr>
        <w:fldChar w:fldCharType="separate"/>
      </w:r>
      <w:r>
        <w:rPr>
          <w:rStyle w:val="LienInternet"/>
          <w:rFonts w:cs="Linux Libertine G" w:ascii="Linux Libertine G" w:hAnsi="Linux Libertine G"/>
        </w:rPr>
        <w:t>http://www.dondusanglpo.fr/pages/don-du-sang/faq-don-du-sang.html#page3</w:t>
      </w:r>
      <w:r>
        <w:rPr>
          <w:rStyle w:val="LienInternet"/>
          <w:rFonts w:cs="Linux Libertine G" w:ascii="Linux Libertine G" w:hAnsi="Linux Libertine G"/>
        </w:rPr>
        <w:fldChar w:fldCharType="end"/>
      </w:r>
    </w:p>
    <w:p>
      <w:pPr>
        <w:pStyle w:val="Normal"/>
        <w:rPr>
          <w:rFonts w:ascii="Linux Libertine G" w:hAnsi="Linux Libertine G" w:cs="Linux Libertine G"/>
        </w:rPr>
      </w:pPr>
      <w:hyperlink r:id="rId14">
        <w:r>
          <w:rPr>
            <w:rStyle w:val="LienInternet"/>
            <w:rFonts w:cs="Linux Libertine G" w:ascii="Linux Libertine G" w:hAnsi="Linux Libertine G"/>
          </w:rPr>
          <w:t>https://transfusion.be/fr/faq/</w:t>
        </w:r>
      </w:hyperlink>
    </w:p>
    <w:p>
      <w:pPr>
        <w:pStyle w:val="Normal"/>
        <w:rPr>
          <w:rFonts w:ascii="Linux Libertine G" w:hAnsi="Linux Libertine G" w:cs="Linux Libertine G"/>
        </w:rPr>
      </w:pPr>
      <w:hyperlink r:id="rId15">
        <w:r>
          <w:rPr>
            <w:rStyle w:val="LienInternet"/>
            <w:rFonts w:cs="Linux Libertine G" w:ascii="Linux Libertine G" w:hAnsi="Linux Libertine G"/>
          </w:rPr>
          <w:t>http://dsb-domerat.chez-alice.fr/faq.html</w:t>
        </w:r>
      </w:hyperlink>
    </w:p>
    <w:p>
      <w:pPr>
        <w:pStyle w:val="Normal"/>
        <w:rPr>
          <w:rFonts w:ascii="Linux Libertine G" w:hAnsi="Linux Libertine G" w:cs="Linux Libertine G"/>
        </w:rPr>
      </w:pPr>
      <w:hyperlink r:id="rId16">
        <w:r>
          <w:rPr>
            <w:rStyle w:val="LienInternet"/>
            <w:rFonts w:cs="Linux Libertine G" w:ascii="Linux Libertine G" w:hAnsi="Linux Libertine G"/>
          </w:rPr>
          <w:t>http://sang-pretention.over-blog.com/article-11768161.html</w:t>
        </w:r>
      </w:hyperlink>
    </w:p>
    <w:p>
      <w:pPr>
        <w:pStyle w:val="Normal"/>
        <w:rPr>
          <w:rFonts w:ascii="Linux Libertine G" w:hAnsi="Linux Libertine G" w:cs="Linux Libertine G"/>
        </w:rPr>
      </w:pPr>
      <w:hyperlink r:id="rId17">
        <w:r>
          <w:rPr>
            <w:rStyle w:val="LienInternet"/>
            <w:rFonts w:cs="Linux Libertine G" w:ascii="Linux Libertine G" w:hAnsi="Linux Libertine G"/>
          </w:rPr>
          <w:t>http://www.adsb-entzheim.asso.fr/les-dons/faq-sur-le-don-de-sang.html</w:t>
        </w:r>
      </w:hyperlink>
    </w:p>
    <w:p>
      <w:pPr>
        <w:pStyle w:val="Normal"/>
        <w:rPr>
          <w:rFonts w:ascii="Linux Libertine G" w:hAnsi="Linux Libertine G" w:cs="Linux Libertine G"/>
        </w:rPr>
      </w:pPr>
      <w:hyperlink r:id="rId18">
        <w:r>
          <w:rPr>
            <w:rStyle w:val="LienInternet"/>
            <w:rFonts w:cs="Linux Libertine G" w:ascii="Linux Libertine G" w:hAnsi="Linux Libertine G"/>
          </w:rPr>
          <w:t>https://www.blood.co.uk/who-can-give-blood/can-i-give-blood/</w:t>
        </w:r>
      </w:hyperlink>
    </w:p>
    <w:p>
      <w:pPr>
        <w:pStyle w:val="Normal"/>
        <w:rPr>
          <w:rFonts w:ascii="Linux Libertine G" w:hAnsi="Linux Libertine G" w:cs="Linux Libertine G"/>
        </w:rPr>
      </w:pPr>
      <w:hyperlink r:id="rId19">
        <w:r>
          <w:rPr>
            <w:rStyle w:val="LienInternet"/>
            <w:rFonts w:cs="Linux Libertine G" w:ascii="Linux Libertine G" w:hAnsi="Linux Libertine G"/>
          </w:rPr>
          <w:t>https://www.donateblood.com.au/faq-list</w:t>
        </w:r>
      </w:hyperlink>
    </w:p>
    <w:p>
      <w:pPr>
        <w:pStyle w:val="Normal"/>
        <w:rPr>
          <w:rFonts w:ascii="Linux Libertine G" w:hAnsi="Linux Libertine G" w:cs="Linux Libertine G"/>
        </w:rPr>
      </w:pPr>
      <w:hyperlink r:id="rId20">
        <w:r>
          <w:rPr>
            <w:rStyle w:val="LienInternet"/>
            <w:rFonts w:cs="Linux Libertine G" w:ascii="Linux Libertine G" w:hAnsi="Linux Libertine G"/>
          </w:rPr>
          <w:t>https://www.vitalant.org/Resources/FAQs.aspx</w:t>
        </w:r>
      </w:hyperlink>
    </w:p>
    <w:p>
      <w:pPr>
        <w:pStyle w:val="Normal"/>
        <w:rPr>
          <w:rFonts w:ascii="Linux Libertine G" w:hAnsi="Linux Libertine G" w:cs="Linux Libertine G"/>
          <w:lang w:eastAsia="fr-FR"/>
        </w:rPr>
      </w:pPr>
      <w:hyperlink r:id="rId21">
        <w:r>
          <w:rPr>
            <w:rStyle w:val="LienInternet"/>
            <w:rFonts w:cs="Linux Libertine G" w:ascii="Linux Libertine G" w:hAnsi="Linux Libertine G"/>
          </w:rPr>
          <w:t>https://dondesang.efs.sante.fr/faq-sur-le-don</w:t>
        </w:r>
      </w:hyperlink>
    </w:p>
    <w:p>
      <w:pPr>
        <w:pStyle w:val="Normal"/>
        <w:ind w:firstLine="284"/>
        <w:jc w:val="left"/>
        <w:rPr>
          <w:rFonts w:ascii="Linux Libertine G" w:hAnsi="Linux Libertine G" w:cs="Linux Libertine G"/>
          <w:lang w:eastAsia="fr-FR"/>
        </w:rPr>
      </w:pPr>
      <w:r>
        <w:rPr>
          <w:rFonts w:cs="Linux Libertine G" w:ascii="Linux Libertine G" w:hAnsi="Linux Libertine G"/>
          <w:lang w:eastAsia="fr-FR"/>
        </w:rPr>
      </w:r>
    </w:p>
    <w:p>
      <w:pPr>
        <w:pStyle w:val="Normal"/>
        <w:spacing w:lineRule="auto" w:line="259"/>
        <w:jc w:val="left"/>
        <w:rPr>
          <w:rFonts w:ascii="Linux Libertine G" w:hAnsi="Linux Libertine G" w:cs="Linux Libertine G"/>
          <w:lang w:eastAsia="fr-FR"/>
        </w:rPr>
      </w:pPr>
      <w:r>
        <w:rPr>
          <w:rFonts w:cs="Linux Libertine G" w:ascii="Linux Libertine G" w:hAnsi="Linux Libertine G"/>
          <w:lang w:eastAsia="fr-FR"/>
        </w:rPr>
      </w:r>
      <w:r>
        <w:br w:type="page"/>
      </w:r>
    </w:p>
    <w:p>
      <w:pPr>
        <w:pStyle w:val="Normal"/>
        <w:widowControl w:val="false"/>
        <w:spacing w:lineRule="auto" w:line="360"/>
        <w:ind w:left="480" w:hanging="480"/>
        <w:rPr>
          <w:rFonts w:ascii="Linux Libertine G" w:hAnsi="Linux Libertine G" w:cs="Linux Libertine G"/>
          <w:sz w:val="44"/>
          <w:lang w:val="de-DE" w:eastAsia="fr-FR"/>
        </w:rPr>
      </w:pPr>
      <w:r>
        <w:rPr>
          <w:rFonts w:cs="Linux Libertine G" w:ascii="Linux Libertine G" w:hAnsi="Linux Libertine G"/>
          <w:sz w:val="44"/>
          <w:lang w:val="de-DE" w:eastAsia="fr-FR"/>
        </w:rPr>
        <w:t>Bibliographie</w:t>
      </w:r>
    </w:p>
    <w:p>
      <w:pPr>
        <w:pStyle w:val="Normal"/>
        <w:widowControl w:val="false"/>
        <w:spacing w:lineRule="auto" w:line="360"/>
        <w:ind w:left="480" w:hanging="480"/>
        <w:rPr/>
      </w:pPr>
      <w:r>
        <w:fldChar w:fldCharType="begin"/>
      </w:r>
      <w:r>
        <w:rPr/>
        <w:instrText>ADDIN Mendeley Bibliography CSL_BIBLIOGRAPHY</w:instrText>
      </w:r>
      <w:r>
        <w:rPr/>
        <w:fldChar w:fldCharType="separate"/>
      </w:r>
      <w:bookmarkStart w:id="485" w:name="__Fieldmark__3406_1112266312"/>
      <w:r>
        <w:rPr/>
      </w:r>
      <w:r>
        <w:rPr>
          <w:rFonts w:cs="Linux Libertine G" w:ascii="Linux Libertine G" w:hAnsi="Linux Libertine G"/>
          <w:szCs w:val="24"/>
          <w:lang w:val="de-DE"/>
        </w:rPr>
        <w:t>A</w:t>
      </w:r>
      <w:bookmarkStart w:id="486" w:name="__Fieldmark__3089_2850990750"/>
      <w:r>
        <w:rPr>
          <w:rFonts w:cs="Linux Libertine G" w:ascii="Linux Libertine G" w:hAnsi="Linux Libertine G"/>
          <w:szCs w:val="24"/>
          <w:lang w:val="de-DE"/>
        </w:rPr>
        <w:t>b</w:t>
      </w:r>
      <w:bookmarkStart w:id="487" w:name="__Fieldmark__2784_282753565"/>
      <w:r>
        <w:rPr>
          <w:rFonts w:cs="Linux Libertine G" w:ascii="Linux Libertine G" w:hAnsi="Linux Libertine G"/>
          <w:szCs w:val="24"/>
          <w:lang w:val="de-DE"/>
        </w:rPr>
        <w:t>a</w:t>
      </w:r>
      <w:bookmarkStart w:id="488" w:name="__Fieldmark__3448_2426741205"/>
      <w:r>
        <w:rPr>
          <w:rFonts w:cs="Linux Libertine G" w:ascii="Linux Libertine G" w:hAnsi="Linux Libertine G"/>
          <w:szCs w:val="24"/>
          <w:lang w:val="de-DE"/>
        </w:rPr>
        <w:t xml:space="preserve">cha, Asma Ben, and Demner-Fushman Dina. 2016. </w:t>
      </w:r>
      <w:r>
        <w:rPr>
          <w:rFonts w:cs="Linux Libertine G" w:ascii="Linux Libertine G" w:hAnsi="Linux Libertine G"/>
          <w:szCs w:val="24"/>
          <w:lang w:val="en-US"/>
        </w:rPr>
        <w:t xml:space="preserve">“Recognizing Question Entailment for Medical Question Answering.” </w:t>
      </w:r>
      <w:r>
        <w:rPr>
          <w:rFonts w:cs="Linux Libertine G" w:ascii="Linux Libertine G" w:hAnsi="Linux Libertine G"/>
          <w:i/>
          <w:iCs/>
          <w:szCs w:val="24"/>
          <w:lang w:val="en-US"/>
        </w:rPr>
        <w:t>AMIA ... Annual Symposium Proceedings. AMIA Symposium</w:t>
      </w:r>
      <w:r>
        <w:rPr>
          <w:rFonts w:cs="Linux Libertine G" w:ascii="Linux Libertine G" w:hAnsi="Linux Libertine G"/>
          <w:szCs w:val="24"/>
          <w:lang w:val="en-US"/>
        </w:rPr>
        <w:t xml:space="preserve"> 2016 (May): 310–18. http://www.ncbi.nlm.nih.gov/pubmed/28269825%0Ahttp://www.pubmedcentral.nih.gov/articlerender.fcgi?artid=PMC5333286.</w:t>
      </w:r>
      <w:r>
        <w:rPr/>
      </w:r>
      <w:r>
        <w:rPr/>
        <w:fldChar w:fldCharType="end"/>
      </w:r>
      <w:bookmarkEnd w:id="485"/>
      <w:bookmarkEnd w:id="486"/>
      <w:bookmarkEnd w:id="487"/>
      <w:bookmarkEnd w:id="488"/>
    </w:p>
    <w:p>
      <w:pPr>
        <w:pStyle w:val="Normal"/>
        <w:widowControl w:val="false"/>
        <w:spacing w:lineRule="auto" w:line="360"/>
        <w:ind w:left="480" w:hanging="480"/>
        <w:rPr>
          <w:rFonts w:ascii="Linux Libertine G" w:hAnsi="Linux Libertine G" w:cs="Linux Libertine G"/>
          <w:szCs w:val="24"/>
          <w:lang w:val="es-ES"/>
        </w:rPr>
      </w:pPr>
      <w:r>
        <w:rPr>
          <w:rFonts w:cs="Linux Libertine G" w:ascii="Linux Libertine G" w:hAnsi="Linux Libertine G"/>
          <w:szCs w:val="24"/>
        </w:rPr>
        <w:t xml:space="preserve">Alliot, J, T Schiex, P Brisset, and F Garcia. 2002. “Intelligence Artificielle et Informatique Théorique (2 Ed.).” </w:t>
      </w:r>
      <w:r>
        <w:rPr>
          <w:rFonts w:cs="Linux Libertine G" w:ascii="Linux Libertine G" w:hAnsi="Linux Libertine G"/>
          <w:i/>
          <w:iCs/>
          <w:szCs w:val="24"/>
          <w:lang w:val="es-ES"/>
        </w:rPr>
        <w:t>Recherche</w:t>
      </w:r>
      <w:r>
        <w:rPr>
          <w:rFonts w:cs="Linux Libertine G" w:ascii="Linux Libertine G" w:hAnsi="Linux Libertine G"/>
          <w:szCs w:val="24"/>
          <w:lang w:val="es-ES"/>
        </w:rPr>
        <w:t>.</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s-ES"/>
        </w:rPr>
        <w:t xml:space="preserve">Antonio, G. A., A. Cisternino, F. Formica, M. Simi, and R. Tommasi. </w:t>
      </w:r>
      <w:r>
        <w:rPr>
          <w:rFonts w:cs="Linux Libertine G" w:ascii="Linux Libertine G" w:hAnsi="Linux Libertine G"/>
          <w:szCs w:val="24"/>
          <w:lang w:val="en-US"/>
        </w:rPr>
        <w:t xml:space="preserve">2001. “PiQASso: Pisa Question Answering System.” </w:t>
      </w:r>
      <w:r>
        <w:rPr>
          <w:rFonts w:cs="Linux Libertine G" w:ascii="Linux Libertine G" w:hAnsi="Linux Libertine G"/>
          <w:i/>
          <w:iCs/>
          <w:szCs w:val="24"/>
          <w:lang w:val="en-US"/>
        </w:rPr>
        <w:t>Proceedings of the Text REtrieval Conference</w:t>
      </w:r>
      <w:r>
        <w:rPr>
          <w:rFonts w:cs="Linux Libertine G" w:ascii="Linux Libertine G" w:hAnsi="Linux Libertine G"/>
          <w:szCs w:val="24"/>
          <w:lang w:val="en-US"/>
        </w:rPr>
        <w:t>, no. January: 599–607.</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Bloomfield, Leonard. 1933. </w:t>
      </w:r>
      <w:r>
        <w:rPr>
          <w:rFonts w:cs="Linux Libertine G" w:ascii="Linux Libertine G" w:hAnsi="Linux Libertine G"/>
          <w:i/>
          <w:iCs/>
          <w:szCs w:val="24"/>
          <w:lang w:val="en-US"/>
        </w:rPr>
        <w:t>Language</w:t>
      </w:r>
      <w:r>
        <w:rPr>
          <w:rFonts w:cs="Linux Libertine G" w:ascii="Linux Libertine G" w:hAnsi="Linux Libertine G"/>
          <w:szCs w:val="24"/>
          <w:lang w:val="en-US"/>
        </w:rPr>
        <w:t>. New York.</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lang w:val="en-US"/>
        </w:rPr>
        <w:t xml:space="preserve">Burke, Robin D, Kristian J Hammond, Vladimir Kulyukin, Steven L Lytinen, Noriko Tomuro, and S Scott Schoenberg. 1997. “Frequently-Asked Question Files: Experiences with the FAQ Finder System.” </w:t>
      </w:r>
      <w:r>
        <w:rPr>
          <w:rFonts w:cs="Linux Libertine G" w:ascii="Linux Libertine G" w:hAnsi="Linux Libertine G"/>
          <w:i/>
          <w:iCs/>
          <w:szCs w:val="24"/>
        </w:rPr>
        <w:t>AI Magazine</w:t>
      </w:r>
      <w:r>
        <w:rPr>
          <w:rFonts w:cs="Linux Libertine G" w:ascii="Linux Libertine G" w:hAnsi="Linux Libertine G"/>
          <w:szCs w:val="24"/>
        </w:rPr>
        <w:t xml:space="preserve"> 18 (2): 57–66. http://josquin.cti.depaul.edu/~rburke/pubs/burke-etal-aimag97.ps.</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rPr>
        <w:t xml:space="preserve">Chomsky, Noah. 2002. </w:t>
      </w:r>
      <w:r>
        <w:rPr>
          <w:rFonts w:cs="Linux Libertine G" w:ascii="Linux Libertine G" w:hAnsi="Linux Libertine G"/>
          <w:i/>
          <w:iCs/>
          <w:szCs w:val="24"/>
        </w:rPr>
        <w:t>Syntactic Structures</w:t>
      </w:r>
      <w:r>
        <w:rPr>
          <w:rFonts w:cs="Linux Libertine G" w:ascii="Linux Libertine G" w:hAnsi="Linux Libertine G"/>
          <w:szCs w:val="24"/>
        </w:rPr>
        <w:t xml:space="preserve">. </w:t>
      </w:r>
      <w:r>
        <w:rPr>
          <w:rFonts w:cs="Linux Libertine G" w:ascii="Linux Libertine G" w:hAnsi="Linux Libertine G"/>
          <w:szCs w:val="24"/>
          <w:lang w:val="en-US"/>
        </w:rPr>
        <w:t>Edited by De Gruyter Mouton. 2nd ed.</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Clark, Alexander, Chris Fox, and Shalom Lappin. 2010. </w:t>
      </w:r>
      <w:r>
        <w:rPr>
          <w:rFonts w:cs="Linux Libertine G" w:ascii="Linux Libertine G" w:hAnsi="Linux Libertine G"/>
          <w:i/>
          <w:iCs/>
          <w:szCs w:val="24"/>
          <w:lang w:val="en-US"/>
        </w:rPr>
        <w:t>The Handbook of Computational Linguistics and Natural Language Processing</w:t>
      </w:r>
      <w:r>
        <w:rPr>
          <w:rFonts w:cs="Linux Libertine G" w:ascii="Linux Libertine G" w:hAnsi="Linux Libertine G"/>
          <w:szCs w:val="24"/>
          <w:lang w:val="en-US"/>
        </w:rPr>
        <w:t>. Edited by Wiley-Blackwell. http://www.ncbi.nlm.nih.gov/pubmed/15003161%5Cnhttp://cid.oxfordjournals.org/lookup/doi/10.1093/cid/cir991%5Cnhttp://www.scielo.cl/pdf/udecada/v15n26/art06.pdf%5Cnhttp://www.scopus.com/inward/record.url?eid=2-s2.0-84861150233&amp;partnerID=tZOtx3y1.</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Cruchet, Sarah, Arnaud Gaudinat, and Célia Boyer. 2008. “Supervised Approach to Recognize Question Type in a QA System for Health.” </w:t>
      </w:r>
      <w:r>
        <w:rPr>
          <w:rFonts w:cs="Linux Libertine G" w:ascii="Linux Libertine G" w:hAnsi="Linux Libertine G"/>
          <w:i/>
          <w:iCs/>
          <w:szCs w:val="24"/>
          <w:lang w:val="en-US"/>
        </w:rPr>
        <w:t>Studies in Health Technology and Informatics</w:t>
      </w:r>
      <w:r>
        <w:rPr>
          <w:rFonts w:cs="Linux Libertine G" w:ascii="Linux Libertine G" w:hAnsi="Linux Libertine G"/>
          <w:szCs w:val="24"/>
          <w:lang w:val="en-US"/>
        </w:rPr>
        <w:t xml:space="preserve"> 136 (February): 407–12. https://doi.org/10.3233/978-1-58603-864-9-407.</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rPr>
        <w:t xml:space="preserve">Descles, Jean-Pierre, and Ismail Biskri. 1995. “Logique Combinatoire et Linguistique : Grammaire Catégorielle Combinatoire Applicative.” </w:t>
      </w:r>
      <w:r>
        <w:rPr>
          <w:rFonts w:cs="Linux Libertine G" w:ascii="Linux Libertine G" w:hAnsi="Linux Libertine G"/>
          <w:i/>
          <w:iCs/>
          <w:szCs w:val="24"/>
        </w:rPr>
        <w:t>Mathématiques et Sciences Humaine</w:t>
      </w:r>
      <w:r>
        <w:rPr>
          <w:rFonts w:cs="Linux Libertine G" w:ascii="Linux Libertine G" w:hAnsi="Linux Libertine G"/>
          <w:szCs w:val="24"/>
        </w:rPr>
        <w:t xml:space="preserve"> 132: 39–68. https://doi.org/10.1016/B978-0-12-159101-4.50017-6.</w:t>
      </w:r>
    </w:p>
    <w:p>
      <w:pPr>
        <w:pStyle w:val="Normal"/>
        <w:widowControl w:val="false"/>
        <w:spacing w:lineRule="auto" w:line="360"/>
        <w:ind w:left="480" w:hanging="480"/>
        <w:rPr>
          <w:rFonts w:ascii="Linux Libertine G" w:hAnsi="Linux Libertine G" w:cs="Linux Libertine G"/>
          <w:szCs w:val="24"/>
          <w:lang w:val="de-DE"/>
        </w:rPr>
      </w:pPr>
      <w:r>
        <w:rPr>
          <w:rFonts w:cs="Linux Libertine G" w:ascii="Linux Libertine G" w:hAnsi="Linux Libertine G"/>
          <w:szCs w:val="24"/>
        </w:rPr>
        <w:t xml:space="preserve">Frege, Gottlob. </w:t>
      </w:r>
      <w:r>
        <w:rPr>
          <w:rFonts w:cs="Linux Libertine G" w:ascii="Linux Libertine G" w:hAnsi="Linux Libertine G"/>
          <w:szCs w:val="24"/>
          <w:lang w:val="de-DE"/>
        </w:rPr>
        <w:t xml:space="preserve">1892. “On Sense and Reference.” </w:t>
      </w:r>
      <w:r>
        <w:rPr>
          <w:rFonts w:cs="Linux Libertine G" w:ascii="Linux Libertine G" w:hAnsi="Linux Libertine G"/>
          <w:i/>
          <w:iCs/>
          <w:szCs w:val="24"/>
          <w:lang w:val="de-DE"/>
        </w:rPr>
        <w:t>Zeitschrift Für Philosophie Und Philosophische Kritik</w:t>
      </w:r>
      <w:r>
        <w:rPr>
          <w:rFonts w:cs="Linux Libertine G" w:ascii="Linux Libertine G" w:hAnsi="Linux Libertine G"/>
          <w:szCs w:val="24"/>
          <w:lang w:val="de-DE"/>
        </w:rPr>
        <w:t>. https://doi.org/10.1093/mind/XCIV.376.526.</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w:t>
      </w:r>
      <w:r>
        <w:rPr>
          <w:rFonts w:cs="Linux Libertine G" w:ascii="Linux Libertine G" w:hAnsi="Linux Libertine G"/>
          <w:szCs w:val="24"/>
          <w:lang w:val="en-US"/>
        </w:rPr>
        <w:t xml:space="preserve">. 1953. </w:t>
      </w:r>
      <w:r>
        <w:rPr>
          <w:rFonts w:cs="Linux Libertine G" w:ascii="Linux Libertine G" w:hAnsi="Linux Libertine G"/>
          <w:i/>
          <w:iCs/>
          <w:szCs w:val="24"/>
          <w:lang w:val="en-US"/>
        </w:rPr>
        <w:t>The Foundations of Arithmetic: A Logico-Mathematical Enquiry into the Concept of Number</w:t>
      </w:r>
      <w:r>
        <w:rPr>
          <w:rFonts w:cs="Linux Libertine G" w:ascii="Linux Libertine G" w:hAnsi="Linux Libertine G"/>
          <w:szCs w:val="24"/>
          <w:lang w:val="en-US"/>
        </w:rPr>
        <w:t>. Edited by 2nd. Harper Torchbooks.</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Green, Bert, Alice Wolf, Carol Chomsky, and Kenneth Laughery. 1961. “Baseball: An Automatic Question Answerer.” </w:t>
      </w:r>
      <w:r>
        <w:rPr>
          <w:rFonts w:cs="Linux Libertine G" w:ascii="Linux Libertine G" w:hAnsi="Linux Libertine G"/>
          <w:i/>
          <w:iCs/>
          <w:szCs w:val="24"/>
          <w:lang w:val="en-US"/>
        </w:rPr>
        <w:t>Proceedings of Western Computing Conference</w:t>
      </w:r>
      <w:r>
        <w:rPr>
          <w:rFonts w:cs="Linux Libertine G" w:ascii="Linux Libertine G" w:hAnsi="Linux Libertine G"/>
          <w:szCs w:val="24"/>
          <w:lang w:val="en-US"/>
        </w:rPr>
        <w:t>, 219–24. https://doi.org/10.1017/CBO9781107415324.004.</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Halliday, Michael Alexander Kirkwood. 2004. “Introduction to Functional Grammar,” no. December. https://www.functionalmedicine.org/files/library/Intro_Functional_Medicine.pdf.</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Harris, Zellig. 1968. “Mathematical Structures in Language.”</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rPr>
        <w:t xml:space="preserve">Jaccard, Paul. 1908. “Nouvelles Recherches Sur La Distribution Florale.” </w:t>
      </w:r>
      <w:r>
        <w:rPr>
          <w:rFonts w:cs="Linux Libertine G" w:ascii="Linux Libertine G" w:hAnsi="Linux Libertine G"/>
          <w:i/>
          <w:iCs/>
          <w:szCs w:val="24"/>
        </w:rPr>
        <w:t>Bulletin de La Société Vaudoise Des Sciences Naturelles</w:t>
      </w:r>
      <w:r>
        <w:rPr>
          <w:rFonts w:cs="Linux Libertine G" w:ascii="Linux Libertine G" w:hAnsi="Linux Libertine G"/>
          <w:szCs w:val="24"/>
        </w:rPr>
        <w:t>.</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rPr>
        <w:t xml:space="preserve">Jeon, Jiwoon, W. Bruce Croft, and Joon Ho Lee. 2006. </w:t>
      </w:r>
      <w:r>
        <w:rPr>
          <w:rFonts w:cs="Linux Libertine G" w:ascii="Linux Libertine G" w:hAnsi="Linux Libertine G"/>
          <w:szCs w:val="24"/>
          <w:lang w:val="en-US"/>
        </w:rPr>
        <w:t>“Finding Similar Questions in Large Question and Answer Archives,” 84. https://doi.org/10.1145/1099554.1099572.</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Jurafsky, Daniel, and James H Martin. 2017. “Speech and Language Processing - An Introduction to Natural Language Processing, Computational Linguistics, and Speech Recognition.” https://web.stanford.edu/~jurafsky/slp3/ed3book.pdf.</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lang w:val="en-US"/>
        </w:rPr>
        <w:t xml:space="preserve">Katz, Jerrold J., and Jerry A. Fodor. 1963. “The Structure of a Semantic Theory.” </w:t>
      </w:r>
      <w:r>
        <w:rPr>
          <w:rFonts w:cs="Linux Libertine G" w:ascii="Linux Libertine G" w:hAnsi="Linux Libertine G"/>
          <w:i/>
          <w:iCs/>
          <w:szCs w:val="24"/>
        </w:rPr>
        <w:t>Language</w:t>
      </w:r>
      <w:r>
        <w:rPr>
          <w:rFonts w:cs="Linux Libertine G" w:ascii="Linux Libertine G" w:hAnsi="Linux Libertine G"/>
          <w:szCs w:val="24"/>
        </w:rPr>
        <w:t xml:space="preserve"> 39 (2): 170. https://doi.org/10.2307/411200.</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rPr>
        <w:t>Langlet, Caroline, and Chloé Clavel. 2015. “Modélisation Des Questions de l’agent Pour l’analyse Des Affects , Jugements et Appréciations de l’utilisateur Dans Les Interactions Humain-Agent,” no. July.</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rPr>
        <w:t xml:space="preserve">Laurent, Dominique, and Patrick Séguéla. 2004. “QRISTAL, Système de Questions-Réponses.” </w:t>
      </w:r>
      <w:r>
        <w:rPr>
          <w:rFonts w:cs="Linux Libertine G" w:ascii="Linux Libertine G" w:hAnsi="Linux Libertine G"/>
          <w:i/>
          <w:iCs/>
          <w:szCs w:val="24"/>
          <w:lang w:val="en-US"/>
        </w:rPr>
        <w:t>TALN 2005</w:t>
      </w:r>
      <w:r>
        <w:rPr>
          <w:rFonts w:cs="Linux Libertine G" w:ascii="Linux Libertine G" w:hAnsi="Linux Libertine G"/>
          <w:szCs w:val="24"/>
          <w:lang w:val="en-US"/>
        </w:rPr>
        <w:t>.</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Li, Xin, and Dan Roth. 2006. “Learning Question Classifiers: The Role of Semantic Information.” </w:t>
      </w:r>
      <w:r>
        <w:rPr>
          <w:rFonts w:cs="Linux Libertine G" w:ascii="Linux Libertine G" w:hAnsi="Linux Libertine G"/>
          <w:i/>
          <w:iCs/>
          <w:szCs w:val="24"/>
          <w:lang w:val="en-US"/>
        </w:rPr>
        <w:t>Natural Language Engineering</w:t>
      </w:r>
      <w:r>
        <w:rPr>
          <w:rFonts w:cs="Linux Libertine G" w:ascii="Linux Libertine G" w:hAnsi="Linux Libertine G"/>
          <w:szCs w:val="24"/>
          <w:lang w:val="en-US"/>
        </w:rPr>
        <w:t xml:space="preserve"> 12 (3): 229–49. https://doi.org/10.1017/S1351324905003955.</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Ligozat, Anne-laure. </w:t>
      </w:r>
      <w:r>
        <w:rPr>
          <w:rFonts w:cs="Linux Libertine G" w:ascii="Linux Libertine G" w:hAnsi="Linux Libertine G"/>
          <w:szCs w:val="24"/>
        </w:rPr>
        <w:t xml:space="preserve">2004. “Système de Question Réponse : Apport de l’analyse Syntaxique Lors de l’extraction de La Réponse.” </w:t>
      </w:r>
      <w:r>
        <w:rPr>
          <w:rFonts w:cs="Linux Libertine G" w:ascii="Linux Libertine G" w:hAnsi="Linux Libertine G"/>
          <w:i/>
          <w:iCs/>
          <w:szCs w:val="24"/>
          <w:lang w:val="en-US"/>
        </w:rPr>
        <w:t>RECITAL 2004</w:t>
      </w:r>
      <w:r>
        <w:rPr>
          <w:rFonts w:cs="Linux Libertine G" w:ascii="Linux Libertine G" w:hAnsi="Linux Libertine G"/>
          <w:szCs w:val="24"/>
          <w:lang w:val="en-US"/>
        </w:rPr>
        <w:t>.</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lang w:val="en-US"/>
        </w:rPr>
        <w:t xml:space="preserve">Luhn, Hans Peter. 1958. “The Automatic Creation of Literature Abstracts.” </w:t>
      </w:r>
      <w:r>
        <w:rPr>
          <w:rFonts w:cs="Linux Libertine G" w:ascii="Linux Libertine G" w:hAnsi="Linux Libertine G"/>
          <w:i/>
          <w:iCs/>
          <w:szCs w:val="24"/>
        </w:rPr>
        <w:t>IBM Journal of Research and Development</w:t>
      </w:r>
      <w:r>
        <w:rPr>
          <w:rFonts w:cs="Linux Libertine G" w:ascii="Linux Libertine G" w:hAnsi="Linux Libertine G"/>
          <w:szCs w:val="24"/>
        </w:rPr>
        <w:t xml:space="preserve"> 2 (2): 159–65.</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rPr>
        <w:t xml:space="preserve">Mel’čuk, Igor A. 1992. “Paraphrase et Lexique: La Théorie Sens-Texte et Le Dictionnaire Explicatif et Combinatoire.” </w:t>
      </w:r>
      <w:r>
        <w:rPr>
          <w:rFonts w:cs="Linux Libertine G" w:ascii="Linux Libertine G" w:hAnsi="Linux Libertine G"/>
          <w:i/>
          <w:iCs/>
          <w:szCs w:val="24"/>
        </w:rPr>
        <w:t>Dictionnaire Explicatif et Combinatoire Du Français …</w:t>
      </w:r>
      <w:r>
        <w:rPr>
          <w:rFonts w:cs="Linux Libertine G" w:ascii="Linux Libertine G" w:hAnsi="Linux Libertine G"/>
          <w:szCs w:val="24"/>
        </w:rPr>
        <w:t>. http://scholar.google.com/scholar?hl=en&amp;btnG=Search&amp;q=intitle:Paraphrase+et+lexique+:+la+théorie+sens-texte+et+le+dictionnaire+explicatif+et+combinatoire#0.</w:t>
      </w:r>
    </w:p>
    <w:p>
      <w:pPr>
        <w:pStyle w:val="Normal"/>
        <w:widowControl w:val="false"/>
        <w:spacing w:lineRule="auto" w:line="360"/>
        <w:ind w:left="480" w:hanging="480"/>
        <w:rPr>
          <w:rFonts w:ascii="Linux Libertine G" w:hAnsi="Linux Libertine G" w:cs="Linux Libertine G"/>
          <w:szCs w:val="24"/>
        </w:rPr>
      </w:pPr>
      <w:r>
        <w:rPr>
          <w:rFonts w:cs="Linux Libertine G" w:ascii="Linux Libertine G" w:hAnsi="Linux Libertine G"/>
          <w:szCs w:val="24"/>
        </w:rPr>
        <w:t xml:space="preserve">Mendes, Sara, and Véronique Moriceau. 2004. “L’analyse Des Questions : Intérêts Pour La Génération Des Réponses.” </w:t>
      </w:r>
      <w:r>
        <w:rPr>
          <w:rFonts w:cs="Linux Libertine G" w:ascii="Linux Libertine G" w:hAnsi="Linux Libertine G"/>
          <w:i/>
          <w:iCs/>
          <w:szCs w:val="24"/>
        </w:rPr>
        <w:t>TALN Workshop Question-Réponse, Fès, 22 Avril 2004</w:t>
      </w:r>
      <w:r>
        <w:rPr>
          <w:rFonts w:cs="Linux Libertine G" w:ascii="Linux Libertine G" w:hAnsi="Linux Libertine G"/>
          <w:szCs w:val="24"/>
        </w:rPr>
        <w:t>.</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rPr>
        <w:t xml:space="preserve">Moriceau, Véronique, and Xavier Tannier. 2009. “Apport de La Syntaxe Dans Un Système de Question-Réponse : Étude Du Système FIDJI.” </w:t>
      </w:r>
      <w:r>
        <w:rPr>
          <w:rFonts w:cs="Linux Libertine G" w:ascii="Linux Libertine G" w:hAnsi="Linux Libertine G"/>
          <w:i/>
          <w:iCs/>
          <w:szCs w:val="24"/>
          <w:lang w:val="en-US"/>
        </w:rPr>
        <w:t>Architecture</w:t>
      </w:r>
      <w:r>
        <w:rPr>
          <w:rFonts w:cs="Linux Libertine G" w:ascii="Linux Libertine G" w:hAnsi="Linux Libertine G"/>
          <w:szCs w:val="24"/>
          <w:lang w:val="en-US"/>
        </w:rPr>
        <w:t>, no. January 2009: 24–26.</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Niu, Yun, Graeme Hirst, Gregory McArthur, and Patricia Rodriguez-Gianolli. 2003. “Answering Clinical Questions with Role Identification.” </w:t>
      </w:r>
      <w:r>
        <w:rPr>
          <w:rFonts w:cs="Linux Libertine G" w:ascii="Linux Libertine G" w:hAnsi="Linux Libertine G"/>
          <w:i/>
          <w:iCs/>
          <w:szCs w:val="24"/>
          <w:lang w:val="en-US"/>
        </w:rPr>
        <w:t>Proceedings of the ACL 2003 Workshop on Natural Language Processing in Biomedicine - Volume 13</w:t>
      </w:r>
      <w:r>
        <w:rPr>
          <w:rFonts w:cs="Linux Libertine G" w:ascii="Linux Libertine G" w:hAnsi="Linux Libertine G"/>
          <w:szCs w:val="24"/>
          <w:lang w:val="en-US"/>
        </w:rPr>
        <w:t>, no. July: 73–80. https://doi.org/10.3115/1118958.1118968.</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Omrane, Nouha, Adeline Nazarenko, and Sylvie Szulman. </w:t>
      </w:r>
      <w:r>
        <w:rPr>
          <w:rFonts w:cs="Linux Libertine G" w:ascii="Linux Libertine G" w:hAnsi="Linux Libertine G"/>
          <w:szCs w:val="24"/>
        </w:rPr>
        <w:t xml:space="preserve">2009. “Les Entités Nommées : Éléments Pour La Conceptualisation,” no. </w:t>
      </w:r>
      <w:r>
        <w:rPr>
          <w:rFonts w:cs="Linux Libertine G" w:ascii="Linux Libertine G" w:hAnsi="Linux Libertine G"/>
          <w:szCs w:val="24"/>
          <w:lang w:val="en-US"/>
        </w:rPr>
        <w:t>May: 1–6.</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Rinaldi, Fabio, James Dowdall, Gerold Schneider, and Andreas Persidis. 2004. “Answering Questions in the Genomics Domain.” </w:t>
      </w:r>
      <w:r>
        <w:rPr>
          <w:rFonts w:cs="Linux Libertine G" w:ascii="Linux Libertine G" w:hAnsi="Linux Libertine G"/>
          <w:i/>
          <w:iCs/>
          <w:szCs w:val="24"/>
          <w:lang w:val="en-US"/>
        </w:rPr>
        <w:t>ACL 2004 Workshop on Question Answering in Restricted Domains</w:t>
      </w:r>
      <w:r>
        <w:rPr>
          <w:rFonts w:cs="Linux Libertine G" w:ascii="Linux Libertine G" w:hAnsi="Linux Libertine G"/>
          <w:szCs w:val="24"/>
          <w:lang w:val="en-US"/>
        </w:rPr>
        <w:t>, no. July: 46–53. https://doi.org/10.5167/uzh-19122.</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Shannon, Claude E. 1948. “A Mathematical Theory of Communication.” </w:t>
      </w:r>
      <w:r>
        <w:rPr>
          <w:rFonts w:cs="Linux Libertine G" w:ascii="Linux Libertine G" w:hAnsi="Linux Libertine G"/>
          <w:i/>
          <w:iCs/>
          <w:szCs w:val="24"/>
          <w:lang w:val="en-US"/>
        </w:rPr>
        <w:t>The Bell System Technical Journal</w:t>
      </w:r>
      <w:r>
        <w:rPr>
          <w:rFonts w:cs="Linux Libertine G" w:ascii="Linux Libertine G" w:hAnsi="Linux Libertine G"/>
          <w:szCs w:val="24"/>
          <w:lang w:val="en-US"/>
        </w:rPr>
        <w:t xml:space="preserve"> 27 (July 1928): 379–423. https://doi.org/10.1145/584091.584093.</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 xml:space="preserve">Spärck Jones, Karen. 1972. “A Statistical Interpretation of Term Specificity and Its Application in Retrieval.” </w:t>
      </w:r>
      <w:r>
        <w:rPr>
          <w:rFonts w:cs="Linux Libertine G" w:ascii="Linux Libertine G" w:hAnsi="Linux Libertine G"/>
          <w:i/>
          <w:iCs/>
          <w:szCs w:val="24"/>
          <w:lang w:val="en-US"/>
        </w:rPr>
        <w:t>Journal of Documentation</w:t>
      </w:r>
      <w:r>
        <w:rPr>
          <w:rFonts w:cs="Linux Libertine G" w:ascii="Linux Libertine G" w:hAnsi="Linux Libertine G"/>
          <w:szCs w:val="24"/>
          <w:lang w:val="en-US"/>
        </w:rPr>
        <w:t xml:space="preserve"> 38: 11–21.</w:t>
      </w:r>
    </w:p>
    <w:p>
      <w:pPr>
        <w:pStyle w:val="Normal"/>
        <w:widowControl w:val="false"/>
        <w:spacing w:lineRule="auto" w:line="360"/>
        <w:ind w:left="480" w:hanging="480"/>
        <w:rPr>
          <w:rFonts w:ascii="Linux Libertine G" w:hAnsi="Linux Libertine G" w:cs="Linux Libertine G"/>
          <w:szCs w:val="24"/>
          <w:lang w:val="en-US"/>
        </w:rPr>
      </w:pPr>
      <w:r>
        <w:rPr>
          <w:rFonts w:cs="Linux Libertine G" w:ascii="Linux Libertine G" w:hAnsi="Linux Libertine G"/>
          <w:szCs w:val="24"/>
          <w:lang w:val="en-US"/>
        </w:rPr>
        <w:t>Tesnière, Lucien. 1959. “Eléments de Syntaxe Structurale.”</w:t>
      </w:r>
    </w:p>
    <w:p>
      <w:pPr>
        <w:pStyle w:val="Normal"/>
        <w:widowControl w:val="false"/>
        <w:spacing w:lineRule="auto" w:line="360"/>
        <w:ind w:left="480" w:hanging="480"/>
        <w:rPr>
          <w:rFonts w:ascii="Linux Libertine G" w:hAnsi="Linux Libertine G" w:cs="Linux Libertine G"/>
          <w:lang w:val="en-US"/>
        </w:rPr>
      </w:pPr>
      <w:r>
        <w:rPr>
          <w:rFonts w:cs="Linux Libertine G" w:ascii="Linux Libertine G" w:hAnsi="Linux Libertine G"/>
          <w:szCs w:val="24"/>
          <w:lang w:val="en-US"/>
        </w:rPr>
        <w:t>Wang, Zhiguo, and Abraham Ittycheriah. 2015. “FAQ-Based Question Answering via Word Alignment,” no. 1. http://arxiv.org/abs/1507.02628.</w:t>
      </w:r>
    </w:p>
    <w:p>
      <w:pPr>
        <w:pStyle w:val="Normal"/>
        <w:spacing w:lineRule="auto" w:line="360" w:before="0" w:after="160"/>
        <w:ind w:firstLine="284"/>
        <w:jc w:val="left"/>
        <w:rPr/>
      </w:pPr>
      <w:r>
        <w:rPr/>
      </w:r>
    </w:p>
    <w:sectPr>
      <w:footnotePr>
        <w:numFmt w:val="decimal"/>
      </w:footnotePr>
      <w:type w:val="continuous"/>
      <w:pgSz w:w="11906" w:h="16838"/>
      <w:pgMar w:left="1701" w:right="1701" w:header="0" w:top="1418" w:footer="0" w:bottom="1418" w:gutter="0"/>
      <w:pgNumType w:fmt="decimal"/>
      <w:formProt w:val="false"/>
      <w:textDirection w:val="lrTb"/>
      <w:docGrid w:type="default" w:linePitch="312"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Auteur inconnu" w:date="2019-04-12T10:32:18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Il faut les citer, ou bien enlever cette phrase.</w:t>
      </w:r>
    </w:p>
  </w:comment>
  <w:comment w:id="1" w:author="Auteur inconnu" w:date="2019-04-12T11:00:2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Qui ?</w:t>
      </w:r>
    </w:p>
  </w:comment>
  <w:comment w:id="2" w:author="Auteur inconnu" w:date="2019-04-12T11:02:14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Il faut l’écrire de la même façon partout.</w:t>
      </w:r>
    </w:p>
    <w:p>
      <w:r>
        <w:rPr>
          <w:rFonts w:ascii="Liberation Serif" w:hAnsi="Liberation Serif" w:eastAsia="DejaVu Sans" w:cs="DejaVu Sans"/>
          <w:szCs w:val="24"/>
          <w:lang w:val="en-US" w:eastAsia="en-US" w:bidi="en-US"/>
        </w:rPr>
      </w:r>
    </w:p>
  </w:comment>
  <w:comment w:id="3" w:author="Auteur inconnu" w:date="2019-04-13T09:36:53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 xml:space="preserve">La citation ne s’affiche pas correctement chez moi. </w:t>
      </w:r>
    </w:p>
  </w:comment>
  <w:comment w:id="4" w:author="Auteur inconnu" w:date="2019-04-13T09:42:36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Le titres des parties, voire des chapitres, doivent commencer sur une nouvelle page.</w:t>
      </w:r>
    </w:p>
  </w:comment>
  <w:comment w:id="5" w:author="Auteur inconnu" w:date="2019-04-14T14:25:21Z" w:initials="">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Il faut ajouter une phrase expliquant que c’est un exemple de ….</w:t>
      </w:r>
    </w:p>
    <w:p>
      <w:r>
        <w:rPr>
          <w:rFonts w:cs="" w:ascii="Calibri" w:hAnsi="Calibri" w:eastAsia="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bidi="ar-SA" w:eastAsia="en-US"/>
        </w:rPr>
        <w:t>Aussi, il serait bien de mettre cela sous forme d’une figure, avec numero et legende !</w:t>
      </w:r>
    </w:p>
  </w:comment>
  <w:comment w:id="6" w:author="Auteur inconnu" w:date="2019-04-16T10:20:5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Il faut que la figure sont accompagne d’une legende : « Figure 1 : Analyse en constituants immédiats de la phrase « Je peux donner ... ».</w:t>
      </w:r>
    </w:p>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en-US" w:bidi="ar-SA"/>
        </w:rPr>
        <w:t>Et aussi dans le texte il faut ajouter une phrase, par ex. « La figure 1 presente l’analyse …. de la phrase.| »</w:t>
      </w:r>
    </w:p>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Ceci est a faire pour TOUTES les figures et TOUTES les tableaux dans le mémoire Aucun contenu ne doit figurer entre les paragraphes sans numéro et legende !</w:t>
      </w:r>
    </w:p>
  </w:comment>
  <w:comment w:id="7" w:author="Auteur inconnu" w:date="2019-04-16T10:33:3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Ajouter lien vers le site web. Idem pour TreeTagger.</w:t>
      </w:r>
    </w:p>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en-US" w:bidi="ar-SA"/>
        </w:rPr>
        <w:t>Aussi citer dans la biblio le livre qui se trouve ici : http://www.nltk.org/book_1ed/</w:t>
      </w:r>
    </w:p>
  </w:comment>
  <w:comment w:id="8" w:author="Auteur inconnu" w:date="2019-04-16T10:35:5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 xml:space="preserve">Citer dans la biblio l’atricle : Helmut Schmid (1995): Improvements in Part-of-Speech Tagging with an Application to German. Proceedings of the ACL SIGDAT-Workshop. Dublin, Ireland. </w:t>
      </w:r>
    </w:p>
    <w:p>
      <w:r>
        <w:rPr>
          <w:rFonts w:ascii="Calibri" w:hAnsi="Calibri" w:eastAsia="Calibri" w:cs="" w:asciiTheme="minorHAnsi" w:cstheme="minorBidi" w:eastAsiaTheme="minorHAnsi" w:hAnsiTheme="minorHAns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 w:val="20"/>
          <w:szCs w:val="22"/>
          <w:u w:val="none"/>
          <w:vertAlign w:val="baseline"/>
          <w:em w:val="none"/>
          <w:lang w:val="fr-FR" w:eastAsia="en-US" w:bidi="ar-SA"/>
        </w:rPr>
        <w:t>Et ajouter ici un lien vers le site web</w:t>
      </w:r>
    </w:p>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http://www.cis.uni-muenchen.de/~schmid/tools/TreeTagger/</w:t>
      </w:r>
    </w:p>
  </w:comment>
  <w:comment w:id="9" w:author="Auteur inconnu" w:date="2019-04-16T10:38:3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 xml:space="preserve">Idem, ceci devrait etre numerote est avec une legende. </w:t>
      </w:r>
    </w:p>
    <w:p>
      <w:r>
        <w:rPr>
          <w:rFonts w:cs="" w:cstheme="minorBidi" w:eastAsia="Calibri"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val="fr-FR" w:eastAsia="en-US"/>
        </w:rPr>
        <w:t>Comme tu as beaucoup d’exemples comme cela dans le memoire et ils ne sont ni des figures ni des tableaux, alors tu peux avoir un 3</w:t>
      </w:r>
      <w:r>
        <w:rPr>
          <w:rFonts w:cs="" w:cstheme="minorBidi" w:eastAsia="Calibri"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sz w:val="20"/>
          <w:szCs w:val="22"/>
          <w:u w:val="none"/>
          <w:vertAlign w:val="superscript"/>
          <w:em w:val="none"/>
          <w:lang w:bidi="ar-SA" w:val="fr-FR" w:eastAsia="en-US"/>
        </w:rPr>
        <w:t>e</w:t>
      </w:r>
      <w:r>
        <w:rPr>
          <w:rFonts w:cs="" w:cstheme="minorBidi" w:eastAsia="Calibri"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val="fr-FR" w:eastAsia="en-US"/>
        </w:rPr>
        <w:t xml:space="preserve"> type d’environnement « Exemple » et donc les nommer comme Exemple 1 :… Exemple 2 :… etc. A chaque fois il faut qu’il y ait une legende, par ex. ici « Exemple XX : Questions utilisateur » et dans le texte il faut avoir au moins 1 phrase qui dit « Pour illustrer cette complexite de segmentation, l’exemple XX presente 2 questions possibles … dans lesquels ... » - a reformuler selon les cas.</w:t>
      </w:r>
    </w:p>
  </w:comment>
  <w:comment w:id="10" w:author="Auteur inconnu" w:date="2019-04-16T10:42:5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On ne comprend pas ce que donne le segmenteur ici. Il faudrait peut-etre afficher la sortie de Treetagger et le commenter mieux.</w:t>
      </w:r>
    </w:p>
  </w:comment>
  <w:comment w:id="11" w:author="Auteur inconnu" w:date="2019-04-16T10:44:1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Celui-ci n’est pas cite precedemment !</w:t>
      </w:r>
    </w:p>
  </w:comment>
  <w:comment w:id="12" w:author="Auteur inconnu" w:date="2019-04-16T10:45:02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Pourquoi pas « l’entree » ?</w:t>
      </w:r>
    </w:p>
  </w:comment>
  <w:comment w:id="13" w:author="Auteur inconnu" w:date="2019-04-16T10:45:29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Lequel ?</w:t>
      </w:r>
    </w:p>
  </w:comment>
  <w:comment w:id="14" w:author="Auteur inconnu" w:date="2019-04-16T10:47:28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Il faudrait expliquer quel dictionnaire, comment il a ete obtenu, traite, etc.</w:t>
      </w:r>
    </w:p>
  </w:comment>
  <w:comment w:id="15" w:author="Auteur inconnu" w:date="2019-04-16T10:52:0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Il faut decider ce que tu fais dans ce cas et l’expliquer.</w:t>
      </w:r>
    </w:p>
  </w:comment>
  <w:comment w:id="16" w:author="Auteur inconnu" w:date="2019-04-16T11:07:01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Il faut refaire cette figure a nouveau. Voir image ce-dessous.</w:t>
      </w:r>
    </w:p>
  </w:comment>
  <w:comment w:id="17" w:author="Auteur inconnu" w:date="2019-04-16T11:16:47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Bien ! Est-ce une idée à toi ? Ou bien est-ce inspiré par d’autres travaux ?</w:t>
      </w:r>
    </w:p>
  </w:comment>
  <w:comment w:id="18" w:author="Auteur inconnu" w:date="2019-04-16T11:48:50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On doit en discuter. Je ne comprends pas ce figure.</w:t>
      </w:r>
    </w:p>
  </w:comment>
  <w:comment w:id="19" w:author="Auteur inconnu" w:date="2019-04-16T11:55:36Z" w:initials="">
    <w:p>
      <w:r>
        <w:rPr>
          <w:rFonts w:eastAsia="Calibri" w:cstheme="minorBidi" w:eastAsiaTheme="minorHAnsi" w:cs="" w:ascii="Calibri" w:hAnsi="Calibri"/>
          <w:b w:val="false"/>
          <w:bCs w:val="false"/>
          <w:i w:val="false"/>
          <w:iCs w:val="false"/>
          <w:caps w:val="false"/>
          <w:smallCaps w:val="false"/>
          <w:strike w:val="false"/>
          <w:dstrike w:val="false"/>
          <w:outline w:val="false"/>
          <w:shadow w:val="false"/>
          <w:emboss w:val="false"/>
          <w:imprint w:val="false"/>
          <w:color w:val="auto"/>
          <w:spacing w:val="0"/>
          <w:w w:val="100"/>
          <w:kern w:val="0"/>
          <w:position w:val="0"/>
          <w:sz w:val="20"/>
          <w:szCs w:val="22"/>
          <w:u w:val="none"/>
          <w:vertAlign w:val="baseline"/>
          <w:em w:val="none"/>
          <w:lang w:bidi="ar-SA" w:eastAsia="en-US" w:val="fr-FR"/>
        </w:rPr>
        <w:t>Idem, on doit en discuter.</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nux Libertine Display G">
    <w:charset w:val="01"/>
    <w:family w:val="roman"/>
    <w:pitch w:val="variable"/>
  </w:font>
  <w:font w:name="Linux Libertine">
    <w:charset w:val="01"/>
    <w:family w:val="roman"/>
    <w:pitch w:val="variable"/>
  </w:font>
  <w:font w:name="Calibri Light">
    <w:charset w:val="01"/>
    <w:family w:val="roman"/>
    <w:pitch w:val="variable"/>
  </w:font>
  <w:font w:name="Linux Libertine G">
    <w:charset w:val="01"/>
    <w:family w:val="roman"/>
    <w:pitch w:val="variable"/>
  </w:font>
  <w:font w:name="Liberation Sans">
    <w:altName w:val="Arial"/>
    <w:charset w:val="01"/>
    <w:family w:val="roman"/>
    <w:pitch w:val="variable"/>
  </w:font>
  <w:font w:name="Times New Roman">
    <w:charset w:val="01"/>
    <w:family w:val="roman"/>
    <w:pitch w:val="variable"/>
  </w:font>
  <w:font w:name="Symbol">
    <w:charset w:val="01"/>
    <w:family w:val="roman"/>
    <w:pitch w:val="variable"/>
  </w:font>
  <w:font w:name="Cambria Math">
    <w:charset w:val="01"/>
    <w:family w:val="roman"/>
    <w:pitch w:val="variable"/>
  </w:font>
  <w:font w:name="Courier New">
    <w:charset w:val="01"/>
    <w:family w:val="auto"/>
    <w:pitch w:val="default"/>
  </w:font>
  <w:font w:name="Wingdings">
    <w:charset w:val="02"/>
    <w:family w:val="auto"/>
    <w:pitch w:val="default"/>
  </w:font>
  <w:font w:name="Symbol">
    <w:charset w:val="02"/>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Notedebasdepage"/>
        <w:rPr/>
      </w:pPr>
      <w:r>
        <w:rPr>
          <w:rStyle w:val="Caractresdenotedebasdepage"/>
        </w:rPr>
        <w:footnoteRef/>
      </w:r>
      <w:r>
        <w:rPr>
          <w:rStyle w:val="Caractresdenotedebasdepage"/>
        </w:rPr>
        <w:tab/>
      </w:r>
      <w:r>
        <w:rPr>
          <w:rStyle w:val="Caractresdenotedebasdepage"/>
        </w:rPr>
        <w:tab/>
        <w:tab/>
      </w:r>
      <w:r>
        <w:rPr>
          <w:rStyle w:val="FootnoteCharacters"/>
        </w:rPr>
        <w:tab/>
      </w:r>
      <w:r>
        <w:rPr/>
        <w:t xml:space="preserve"> https://www.hon.ch/</w:t>
      </w:r>
    </w:p>
  </w:footnote>
  <w:footnote w:id="3">
    <w:p>
      <w:pPr>
        <w:pStyle w:val="Notedebasdepage"/>
        <w:rPr/>
      </w:pPr>
      <w:r>
        <w:rPr>
          <w:rStyle w:val="Caractresdenotedebasdepage"/>
        </w:rPr>
        <w:footnoteRef/>
      </w:r>
      <w:r>
        <w:rPr>
          <w:rStyle w:val="Caractresdenotedebasdepage"/>
        </w:rPr>
        <w:tab/>
      </w:r>
      <w:r>
        <w:rPr>
          <w:rStyle w:val="Caractresdenotedebasdepage"/>
        </w:rPr>
        <w:tab/>
        <w:tab/>
      </w:r>
      <w:r>
        <w:rPr>
          <w:rStyle w:val="FootnoteCharacters"/>
        </w:rPr>
        <w:tab/>
      </w:r>
      <w:r>
        <w:rPr/>
        <w:t xml:space="preserve"> https://www.nltk.org/</w:t>
      </w:r>
    </w:p>
  </w:footnote>
  <w:footnote w:id="4">
    <w:p>
      <w:pPr>
        <w:pStyle w:val="Notedebasdepage"/>
        <w:rPr/>
      </w:pPr>
      <w:r>
        <w:rPr>
          <w:rStyle w:val="Caractresdenotedebasdepage"/>
        </w:rPr>
        <w:footnoteRef/>
      </w:r>
      <w:r>
        <w:rPr>
          <w:rStyle w:val="Caractresdenotedebasdepage"/>
        </w:rPr>
        <w:tab/>
      </w:r>
      <w:r>
        <w:rPr>
          <w:rStyle w:val="Caractresdenotedebasdepage"/>
        </w:rPr>
        <w:tab/>
        <w:tab/>
      </w:r>
      <w:r>
        <w:rPr>
          <w:rStyle w:val="FootnoteCharacters"/>
        </w:rPr>
        <w:tab/>
      </w:r>
      <w:r>
        <w:rPr/>
        <w:t xml:space="preserve"> http://www.cis.uni-muenchen.de/~schmid/tools/TreeTagger/</w:t>
      </w:r>
    </w:p>
  </w:footnote>
  <w:footnote w:id="5">
    <w:p>
      <w:pPr>
        <w:pStyle w:val="Notedebasdepage"/>
        <w:rPr/>
      </w:pPr>
      <w:r>
        <w:rPr>
          <w:rStyle w:val="Caractresdenotedebasdepage"/>
        </w:rPr>
        <w:footnoteRef/>
      </w:r>
      <w:r>
        <w:rPr>
          <w:rStyle w:val="Caractresdenotedebasdepage"/>
        </w:rPr>
        <w:tab/>
      </w:r>
      <w:r>
        <w:rPr>
          <w:rStyle w:val="Caractresdenotedebasdepage"/>
        </w:rPr>
        <w:tab/>
        <w:tab/>
      </w:r>
      <w:r>
        <w:rPr>
          <w:rStyle w:val="FootnoteCharacters"/>
        </w:rPr>
        <w:tab/>
      </w:r>
      <w:r>
        <w:rPr/>
        <w:t xml:space="preserve"> https://dondesang.efs.sante.fr/</w:t>
      </w:r>
    </w:p>
  </w:footnote>
  <w:footnote w:id="6">
    <w:p>
      <w:pPr>
        <w:pStyle w:val="Notedebasdepage"/>
        <w:rPr/>
      </w:pPr>
      <w:r>
        <w:rPr>
          <w:rStyle w:val="Caractresdenotedebasdepage"/>
        </w:rPr>
        <w:footnoteRef/>
      </w:r>
      <w:r>
        <w:rPr>
          <w:rStyle w:val="Caractresdenotedebasdepage"/>
        </w:rPr>
        <w:tab/>
      </w:r>
      <w:r>
        <w:rPr>
          <w:rStyle w:val="Caractresdenotedebasdepage"/>
        </w:rPr>
        <w:tab/>
        <w:tab/>
      </w:r>
      <w:r>
        <w:rPr>
          <w:rStyle w:val="FootnoteCharacters"/>
        </w:rPr>
        <w:tab/>
      </w:r>
      <w:r>
        <w:rPr/>
        <w:t xml:space="preserve"> Cette traduction n’est pas tout à fait correcte, mais permet de conserver, même en français, l’idée de </w:t>
      </w:r>
      <w:r>
        <w:rPr>
          <w:i/>
        </w:rPr>
        <w:t>coupure.</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Titre1"/>
      <w:numFmt w:val="upperRoman"/>
      <w:lvlText w:val="%1."/>
      <w:lvlJc w:val="right"/>
      <w:pPr>
        <w:ind w:left="360" w:hanging="360"/>
      </w:pPr>
      <w:rPr>
        <w:i w:val="false"/>
        <w:rFonts w:ascii="Linux Libertine G" w:hAnsi="Linux Libertine G"/>
      </w:r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upperRoman"/>
      <w:lvlText w:val="%1."/>
      <w:lvlJc w:val="righ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1"/>
      <w:numFmt w:val="decimal"/>
      <w:lvlText w:val="%1."/>
      <w:lvlJc w:val="left"/>
      <w:pPr>
        <w:ind w:left="360" w:hanging="360"/>
      </w:pPr>
      <w:rPr>
        <w:i w:val="false"/>
        <w:rFonts w:ascii="Linux Libertine G" w:hAnsi="Linux Libertine G"/>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
    <w:lvl w:ilvl="0">
      <w:start w:val="1"/>
      <w:numFmt w:val="lowerLetter"/>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o"/>
      <w:lvlJc w:val="left"/>
      <w:pPr>
        <w:ind w:left="927" w:hanging="360"/>
      </w:pPr>
      <w:rPr>
        <w:rFonts w:ascii="Courier New" w:hAnsi="Courier New" w:cs="Courier New" w:hint="default"/>
        <w:rFonts w:cs="Courier New"/>
      </w:rPr>
    </w:lvl>
    <w:lvl w:ilvl="1">
      <w:start w:val="1"/>
      <w:numFmt w:val="bullet"/>
      <w:lvlText w:val="o"/>
      <w:lvlJc w:val="left"/>
      <w:pPr>
        <w:ind w:left="1647" w:hanging="360"/>
      </w:pPr>
      <w:rPr>
        <w:rFonts w:ascii="Courier New" w:hAnsi="Courier New" w:cs="Courier New" w:hint="default"/>
        <w:rFonts w:cs="Courier New"/>
      </w:rPr>
    </w:lvl>
    <w:lvl w:ilvl="2">
      <w:start w:val="1"/>
      <w:numFmt w:val="bullet"/>
      <w:lvlText w:val=""/>
      <w:lvlJc w:val="left"/>
      <w:pPr>
        <w:ind w:left="2367" w:hanging="360"/>
      </w:pPr>
      <w:rPr>
        <w:rFonts w:ascii="Wingdings" w:hAnsi="Wingdings" w:cs="Wingdings" w:hint="default"/>
        <w:rFonts w:cs="Wingdings"/>
      </w:rPr>
    </w:lvl>
    <w:lvl w:ilvl="3">
      <w:start w:val="1"/>
      <w:numFmt w:val="bullet"/>
      <w:lvlText w:val=""/>
      <w:lvlJc w:val="left"/>
      <w:pPr>
        <w:ind w:left="3087" w:hanging="360"/>
      </w:pPr>
      <w:rPr>
        <w:rFonts w:ascii="Symbol" w:hAnsi="Symbol" w:cs="Symbol" w:hint="default"/>
        <w:rFonts w:cs="Symbol"/>
      </w:rPr>
    </w:lvl>
    <w:lvl w:ilvl="4">
      <w:start w:val="1"/>
      <w:numFmt w:val="bullet"/>
      <w:lvlText w:val="o"/>
      <w:lvlJc w:val="left"/>
      <w:pPr>
        <w:ind w:left="3807" w:hanging="360"/>
      </w:pPr>
      <w:rPr>
        <w:rFonts w:ascii="Courier New" w:hAnsi="Courier New" w:cs="Courier New" w:hint="default"/>
        <w:rFonts w:cs="Courier New"/>
      </w:rPr>
    </w:lvl>
    <w:lvl w:ilvl="5">
      <w:start w:val="1"/>
      <w:numFmt w:val="bullet"/>
      <w:lvlText w:val=""/>
      <w:lvlJc w:val="left"/>
      <w:pPr>
        <w:ind w:left="4527" w:hanging="360"/>
      </w:pPr>
      <w:rPr>
        <w:rFonts w:ascii="Wingdings" w:hAnsi="Wingdings" w:cs="Wingdings" w:hint="default"/>
        <w:rFonts w:cs="Wingdings"/>
      </w:rPr>
    </w:lvl>
    <w:lvl w:ilvl="6">
      <w:start w:val="1"/>
      <w:numFmt w:val="bullet"/>
      <w:lvlText w:val=""/>
      <w:lvlJc w:val="left"/>
      <w:pPr>
        <w:ind w:left="5247" w:hanging="360"/>
      </w:pPr>
      <w:rPr>
        <w:rFonts w:ascii="Symbol" w:hAnsi="Symbol" w:cs="Symbol" w:hint="default"/>
        <w:rFonts w:cs="Symbol"/>
      </w:rPr>
    </w:lvl>
    <w:lvl w:ilvl="7">
      <w:start w:val="1"/>
      <w:numFmt w:val="bullet"/>
      <w:lvlText w:val="o"/>
      <w:lvlJc w:val="left"/>
      <w:pPr>
        <w:ind w:left="5967" w:hanging="360"/>
      </w:pPr>
      <w:rPr>
        <w:rFonts w:ascii="Courier New" w:hAnsi="Courier New" w:cs="Courier New" w:hint="default"/>
        <w:rFonts w:cs="Courier New"/>
      </w:rPr>
    </w:lvl>
    <w:lvl w:ilvl="8">
      <w:start w:val="1"/>
      <w:numFmt w:val="bullet"/>
      <w:lvlText w:val=""/>
      <w:lvlJc w:val="left"/>
      <w:pPr>
        <w:ind w:left="6687" w:hanging="360"/>
      </w:pPr>
      <w:rPr>
        <w:rFonts w:ascii="Wingdings" w:hAnsi="Wingdings" w:cs="Wingdings" w:hint="default"/>
        <w:rFonts w:cs="Wingdings"/>
      </w:rPr>
    </w:lvl>
  </w:abstractNum>
  <w:abstractNum w:abstractNumId="7">
    <w:lvl w:ilvl="0">
      <w:start w:val="1"/>
      <w:numFmt w:val="bullet"/>
      <w:lvlText w:val="o"/>
      <w:lvlJc w:val="left"/>
      <w:pPr>
        <w:ind w:left="862" w:hanging="360"/>
      </w:pPr>
      <w:rPr>
        <w:rFonts w:ascii="Courier New" w:hAnsi="Courier New" w:cs="Courier New" w:hint="default"/>
        <w:rFonts w:cs="Courier New"/>
      </w:rPr>
    </w:lvl>
    <w:lvl w:ilvl="1">
      <w:start w:val="1"/>
      <w:numFmt w:val="bullet"/>
      <w:lvlText w:val="o"/>
      <w:lvlJc w:val="left"/>
      <w:pPr>
        <w:ind w:left="1582" w:hanging="360"/>
      </w:pPr>
      <w:rPr>
        <w:rFonts w:ascii="Courier New" w:hAnsi="Courier New" w:cs="Courier New" w:hint="default"/>
        <w:rFonts w:cs="Courier New"/>
      </w:rPr>
    </w:lvl>
    <w:lvl w:ilvl="2">
      <w:start w:val="1"/>
      <w:numFmt w:val="bullet"/>
      <w:lvlText w:val=""/>
      <w:lvlJc w:val="left"/>
      <w:pPr>
        <w:ind w:left="2302" w:hanging="360"/>
      </w:pPr>
      <w:rPr>
        <w:rFonts w:ascii="Wingdings" w:hAnsi="Wingdings" w:cs="Wingdings" w:hint="default"/>
        <w:rFonts w:cs="Wingdings"/>
      </w:rPr>
    </w:lvl>
    <w:lvl w:ilvl="3">
      <w:start w:val="1"/>
      <w:numFmt w:val="bullet"/>
      <w:lvlText w:val=""/>
      <w:lvlJc w:val="left"/>
      <w:pPr>
        <w:ind w:left="3022" w:hanging="360"/>
      </w:pPr>
      <w:rPr>
        <w:rFonts w:ascii="Symbol" w:hAnsi="Symbol" w:cs="Symbol" w:hint="default"/>
        <w:rFonts w:cs="Symbol"/>
      </w:rPr>
    </w:lvl>
    <w:lvl w:ilvl="4">
      <w:start w:val="1"/>
      <w:numFmt w:val="bullet"/>
      <w:lvlText w:val="o"/>
      <w:lvlJc w:val="left"/>
      <w:pPr>
        <w:ind w:left="3742" w:hanging="360"/>
      </w:pPr>
      <w:rPr>
        <w:rFonts w:ascii="Courier New" w:hAnsi="Courier New" w:cs="Courier New" w:hint="default"/>
        <w:rFonts w:cs="Courier New"/>
      </w:rPr>
    </w:lvl>
    <w:lvl w:ilvl="5">
      <w:start w:val="1"/>
      <w:numFmt w:val="bullet"/>
      <w:lvlText w:val=""/>
      <w:lvlJc w:val="left"/>
      <w:pPr>
        <w:ind w:left="4462" w:hanging="360"/>
      </w:pPr>
      <w:rPr>
        <w:rFonts w:ascii="Wingdings" w:hAnsi="Wingdings" w:cs="Wingdings" w:hint="default"/>
        <w:rFonts w:cs="Wingdings"/>
      </w:rPr>
    </w:lvl>
    <w:lvl w:ilvl="6">
      <w:start w:val="1"/>
      <w:numFmt w:val="bullet"/>
      <w:lvlText w:val=""/>
      <w:lvlJc w:val="left"/>
      <w:pPr>
        <w:ind w:left="5182" w:hanging="360"/>
      </w:pPr>
      <w:rPr>
        <w:rFonts w:ascii="Symbol" w:hAnsi="Symbol" w:cs="Symbol" w:hint="default"/>
        <w:rFonts w:cs="Symbol"/>
      </w:rPr>
    </w:lvl>
    <w:lvl w:ilvl="7">
      <w:start w:val="1"/>
      <w:numFmt w:val="bullet"/>
      <w:lvlText w:val="o"/>
      <w:lvlJc w:val="left"/>
      <w:pPr>
        <w:ind w:left="5902" w:hanging="360"/>
      </w:pPr>
      <w:rPr>
        <w:rFonts w:ascii="Courier New" w:hAnsi="Courier New" w:cs="Courier New" w:hint="default"/>
        <w:rFonts w:cs="Courier New"/>
      </w:rPr>
    </w:lvl>
    <w:lvl w:ilvl="8">
      <w:start w:val="1"/>
      <w:numFmt w:val="bullet"/>
      <w:lvlText w:val=""/>
      <w:lvlJc w:val="left"/>
      <w:pPr>
        <w:ind w:left="6622" w:hanging="360"/>
      </w:pPr>
      <w:rPr>
        <w:rFonts w:ascii="Wingdings" w:hAnsi="Wingdings" w:cs="Wingdings" w:hint="default"/>
        <w:rFonts w:cs="Wingdings"/>
      </w:rPr>
    </w:lvl>
  </w:abstractNum>
  <w:abstractNum w:abstractNumId="8">
    <w:lvl w:ilvl="0">
      <w:start w:val="1"/>
      <w:numFmt w:val="bullet"/>
      <w:lvlText w:val="o"/>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9">
    <w:lvl w:ilvl="0">
      <w:start w:val="1"/>
      <w:numFmt w:val="bullet"/>
      <w:lvlText w:val="o"/>
      <w:lvlJc w:val="left"/>
      <w:pPr>
        <w:ind w:left="862" w:hanging="360"/>
      </w:pPr>
      <w:rPr>
        <w:rFonts w:ascii="Courier New" w:hAnsi="Courier New" w:cs="Courier New" w:hint="default"/>
        <w:rFonts w:cs="Courier New"/>
      </w:rPr>
    </w:lvl>
    <w:lvl w:ilvl="1">
      <w:start w:val="1"/>
      <w:numFmt w:val="bullet"/>
      <w:lvlText w:val="o"/>
      <w:lvlJc w:val="left"/>
      <w:pPr>
        <w:ind w:left="1582" w:hanging="360"/>
      </w:pPr>
      <w:rPr>
        <w:rFonts w:ascii="Courier New" w:hAnsi="Courier New" w:cs="Courier New" w:hint="default"/>
        <w:rFonts w:cs="Courier New"/>
      </w:rPr>
    </w:lvl>
    <w:lvl w:ilvl="2">
      <w:start w:val="1"/>
      <w:numFmt w:val="bullet"/>
      <w:lvlText w:val=""/>
      <w:lvlJc w:val="left"/>
      <w:pPr>
        <w:ind w:left="2302" w:hanging="360"/>
      </w:pPr>
      <w:rPr>
        <w:rFonts w:ascii="Wingdings" w:hAnsi="Wingdings" w:cs="Wingdings" w:hint="default"/>
        <w:rFonts w:cs="Wingdings"/>
      </w:rPr>
    </w:lvl>
    <w:lvl w:ilvl="3">
      <w:start w:val="1"/>
      <w:numFmt w:val="bullet"/>
      <w:lvlText w:val=""/>
      <w:lvlJc w:val="left"/>
      <w:pPr>
        <w:ind w:left="3022" w:hanging="360"/>
      </w:pPr>
      <w:rPr>
        <w:rFonts w:ascii="Symbol" w:hAnsi="Symbol" w:cs="Symbol" w:hint="default"/>
        <w:rFonts w:cs="Symbol"/>
      </w:rPr>
    </w:lvl>
    <w:lvl w:ilvl="4">
      <w:start w:val="1"/>
      <w:numFmt w:val="bullet"/>
      <w:lvlText w:val="o"/>
      <w:lvlJc w:val="left"/>
      <w:pPr>
        <w:ind w:left="3742" w:hanging="360"/>
      </w:pPr>
      <w:rPr>
        <w:rFonts w:ascii="Courier New" w:hAnsi="Courier New" w:cs="Courier New" w:hint="default"/>
        <w:rFonts w:cs="Courier New"/>
      </w:rPr>
    </w:lvl>
    <w:lvl w:ilvl="5">
      <w:start w:val="1"/>
      <w:numFmt w:val="bullet"/>
      <w:lvlText w:val=""/>
      <w:lvlJc w:val="left"/>
      <w:pPr>
        <w:ind w:left="4462" w:hanging="360"/>
      </w:pPr>
      <w:rPr>
        <w:rFonts w:ascii="Wingdings" w:hAnsi="Wingdings" w:cs="Wingdings" w:hint="default"/>
        <w:rFonts w:cs="Wingdings"/>
      </w:rPr>
    </w:lvl>
    <w:lvl w:ilvl="6">
      <w:start w:val="1"/>
      <w:numFmt w:val="bullet"/>
      <w:lvlText w:val=""/>
      <w:lvlJc w:val="left"/>
      <w:pPr>
        <w:ind w:left="5182" w:hanging="360"/>
      </w:pPr>
      <w:rPr>
        <w:rFonts w:ascii="Symbol" w:hAnsi="Symbol" w:cs="Symbol" w:hint="default"/>
        <w:rFonts w:cs="Symbol"/>
      </w:rPr>
    </w:lvl>
    <w:lvl w:ilvl="7">
      <w:start w:val="1"/>
      <w:numFmt w:val="bullet"/>
      <w:lvlText w:val="o"/>
      <w:lvlJc w:val="left"/>
      <w:pPr>
        <w:ind w:left="5902" w:hanging="360"/>
      </w:pPr>
      <w:rPr>
        <w:rFonts w:ascii="Courier New" w:hAnsi="Courier New" w:cs="Courier New" w:hint="default"/>
        <w:rFonts w:cs="Courier New"/>
      </w:rPr>
    </w:lvl>
    <w:lvl w:ilvl="8">
      <w:start w:val="1"/>
      <w:numFmt w:val="bullet"/>
      <w:lvlText w:val=""/>
      <w:lvlJc w:val="left"/>
      <w:pPr>
        <w:ind w:left="6622" w:hanging="360"/>
      </w:pPr>
      <w:rPr>
        <w:rFonts w:ascii="Wingdings" w:hAnsi="Wingdings" w:cs="Wingdings" w:hint="default"/>
        <w:rFonts w:cs="Wingdings"/>
      </w:rPr>
    </w:lvl>
  </w:abstractNum>
  <w:abstractNum w:abstractNumId="10">
    <w:lvl w:ilvl="0">
      <w:start w:val="1"/>
      <w:numFmt w:val="bullet"/>
      <w:lvlText w:val="o"/>
      <w:lvlJc w:val="left"/>
      <w:pPr>
        <w:ind w:left="1080" w:hanging="360"/>
      </w:pPr>
      <w:rPr>
        <w:rFonts w:ascii="Courier New" w:hAnsi="Courier New" w:cs="Courier New" w:hint="default"/>
        <w:rFonts w:cs="Courier New"/>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Fonts w:cs="Wingdings"/>
      </w:rPr>
    </w:lvl>
    <w:lvl w:ilvl="3">
      <w:start w:val="1"/>
      <w:numFmt w:val="bullet"/>
      <w:lvlText w:val=""/>
      <w:lvlJc w:val="left"/>
      <w:pPr>
        <w:ind w:left="3240" w:hanging="360"/>
      </w:pPr>
      <w:rPr>
        <w:rFonts w:ascii="Symbol" w:hAnsi="Symbol" w:cs="Symbol" w:hint="default"/>
        <w:rFonts w:cs="Symbol"/>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Fonts w:cs="Wingdings"/>
      </w:rPr>
    </w:lvl>
    <w:lvl w:ilvl="6">
      <w:start w:val="1"/>
      <w:numFmt w:val="bullet"/>
      <w:lvlText w:val=""/>
      <w:lvlJc w:val="left"/>
      <w:pPr>
        <w:ind w:left="5400" w:hanging="360"/>
      </w:pPr>
      <w:rPr>
        <w:rFonts w:ascii="Symbol" w:hAnsi="Symbol" w:cs="Symbol" w:hint="default"/>
        <w:rFonts w:cs="Symbol"/>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Fonts w:cs="Wingdings"/>
      </w:r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40"/>
  <w:trackRevisions/>
  <w:defaultTabStop w:val="708"/>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fr-F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fr-F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fa359f"/>
    <w:pPr>
      <w:widowControl/>
      <w:bidi w:val="0"/>
      <w:spacing w:lineRule="auto" w:line="480" w:before="0" w:after="160"/>
      <w:jc w:val="both"/>
    </w:pPr>
    <w:rPr>
      <w:rFonts w:ascii="Linux Libertine Display G" w:hAnsi="Linux Libertine Display G" w:eastAsia="Calibri" w:cs="" w:cstheme="minorBidi" w:eastAsiaTheme="minorHAnsi"/>
      <w:color w:val="auto"/>
      <w:kern w:val="0"/>
      <w:sz w:val="24"/>
      <w:szCs w:val="22"/>
      <w:lang w:val="fr-FR" w:eastAsia="en-US" w:bidi="ar-SA"/>
    </w:rPr>
  </w:style>
  <w:style w:type="paragraph" w:styleId="Titre1">
    <w:name w:val="Heading 1"/>
    <w:basedOn w:val="Normal"/>
    <w:next w:val="Normal"/>
    <w:link w:val="Titre1Car"/>
    <w:uiPriority w:val="9"/>
    <w:qFormat/>
    <w:rsid w:val="00dc7bbf"/>
    <w:pPr>
      <w:keepNext w:val="true"/>
      <w:keepLines/>
      <w:numPr>
        <w:ilvl w:val="0"/>
        <w:numId w:val="1"/>
      </w:numPr>
      <w:spacing w:lineRule="auto" w:line="360" w:before="240" w:after="240"/>
      <w:ind w:left="357" w:hanging="357"/>
      <w:outlineLvl w:val="0"/>
    </w:pPr>
    <w:rPr>
      <w:rFonts w:eastAsia="" w:cs="" w:cstheme="majorBidi" w:eastAsiaTheme="majorEastAsia"/>
      <w:sz w:val="32"/>
      <w:szCs w:val="32"/>
      <w:lang w:eastAsia="fr-FR"/>
    </w:rPr>
  </w:style>
  <w:style w:type="paragraph" w:styleId="Titre2">
    <w:name w:val="Heading 2"/>
    <w:basedOn w:val="Normal"/>
    <w:next w:val="Normal"/>
    <w:link w:val="Titre2Car"/>
    <w:uiPriority w:val="9"/>
    <w:unhideWhenUsed/>
    <w:qFormat/>
    <w:rsid w:val="00b70c0f"/>
    <w:pPr>
      <w:keepNext w:val="true"/>
      <w:keepLines/>
      <w:spacing w:before="240" w:after="240"/>
    </w:pPr>
    <w:rPr>
      <w:rFonts w:eastAsia="" w:cs="" w:cstheme="majorBidi" w:eastAsiaTheme="majorEastAsia"/>
      <w:sz w:val="26"/>
      <w:szCs w:val="26"/>
    </w:rPr>
  </w:style>
  <w:style w:type="paragraph" w:styleId="Titre3">
    <w:name w:val="Heading 3"/>
    <w:basedOn w:val="Normal"/>
    <w:next w:val="Normal"/>
    <w:link w:val="Titre3Car"/>
    <w:uiPriority w:val="9"/>
    <w:unhideWhenUsed/>
    <w:qFormat/>
    <w:rsid w:val="00b70c0f"/>
    <w:pPr>
      <w:keepNext w:val="true"/>
      <w:keepLines/>
      <w:spacing w:before="240" w:after="240"/>
    </w:pPr>
    <w:rPr>
      <w:rFonts w:eastAsia="" w:cs="" w:cstheme="majorBidi" w:eastAsiaTheme="majorEastAsia"/>
      <w:szCs w:val="24"/>
    </w:rPr>
  </w:style>
  <w:style w:type="paragraph" w:styleId="Titre4">
    <w:name w:val="Heading 4"/>
    <w:basedOn w:val="Normal"/>
    <w:next w:val="Normal"/>
    <w:link w:val="Titre4Car"/>
    <w:uiPriority w:val="9"/>
    <w:unhideWhenUsed/>
    <w:qFormat/>
    <w:rsid w:val="00b633da"/>
    <w:pPr>
      <w:keepNext w:val="true"/>
      <w:keepLines/>
      <w:spacing w:before="160" w:after="0"/>
      <w:ind w:left="714" w:hanging="357"/>
    </w:pPr>
    <w:rPr>
      <w:rFonts w:ascii="Linux Libertine" w:hAnsi="Linux Libertine" w:eastAsia="" w:cs="" w:cstheme="majorBidi" w:eastAsiaTheme="majorEastAsia"/>
      <w:iCs/>
    </w:rPr>
  </w:style>
  <w:style w:type="paragraph" w:styleId="Titre5">
    <w:name w:val="Heading 5"/>
    <w:basedOn w:val="Normal"/>
    <w:next w:val="Normal"/>
    <w:link w:val="Titre5Car"/>
    <w:uiPriority w:val="9"/>
    <w:semiHidden/>
    <w:unhideWhenUsed/>
    <w:qFormat/>
    <w:rsid w:val="005b63bd"/>
    <w:pPr>
      <w:keepNext w:val="true"/>
      <w:keepLines/>
      <w:spacing w:before="40" w:after="0"/>
      <w:outlineLvl w:val="4"/>
    </w:pPr>
    <w:rPr>
      <w:rFonts w:ascii="Calibri Light" w:hAnsi="Calibri Light" w:eastAsia="" w:cs="" w:asciiTheme="majorHAnsi" w:cstheme="majorBidi" w:eastAsiaTheme="majorEastAsia" w:hAnsiTheme="majorHAnsi"/>
      <w:color w:val="2E74B5" w:themeColor="accent1" w:themeShade="bf"/>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Titre1"/>
    <w:uiPriority w:val="9"/>
    <w:qFormat/>
    <w:rsid w:val="00dc7bbf"/>
    <w:rPr>
      <w:rFonts w:ascii="Linux Libertine Display G" w:hAnsi="Linux Libertine Display G" w:eastAsia="" w:cs="" w:cstheme="majorBidi" w:eastAsiaTheme="majorEastAsia"/>
      <w:sz w:val="32"/>
      <w:szCs w:val="32"/>
      <w:lang w:eastAsia="fr-FR"/>
    </w:rPr>
  </w:style>
  <w:style w:type="character" w:styleId="Titre2Car" w:customStyle="1">
    <w:name w:val="Titre 2 Car"/>
    <w:basedOn w:val="DefaultParagraphFont"/>
    <w:link w:val="Titre2"/>
    <w:uiPriority w:val="9"/>
    <w:qFormat/>
    <w:rsid w:val="00b70c0f"/>
    <w:rPr>
      <w:rFonts w:ascii="Linux Libertine Display G" w:hAnsi="Linux Libertine Display G" w:eastAsia="" w:cs="" w:cstheme="majorBidi" w:eastAsiaTheme="majorEastAsia"/>
      <w:sz w:val="26"/>
      <w:szCs w:val="26"/>
    </w:rPr>
  </w:style>
  <w:style w:type="character" w:styleId="TitreCar" w:customStyle="1">
    <w:name w:val="Titre Car"/>
    <w:basedOn w:val="DefaultParagraphFont"/>
    <w:link w:val="Titre"/>
    <w:uiPriority w:val="10"/>
    <w:qFormat/>
    <w:rsid w:val="00664dde"/>
    <w:rPr>
      <w:rFonts w:ascii="Linux Libertine Display G" w:hAnsi="Linux Libertine Display G" w:eastAsia="" w:cs="" w:cstheme="majorBidi" w:eastAsiaTheme="majorEastAsia"/>
      <w:spacing w:val="-10"/>
      <w:kern w:val="2"/>
      <w:sz w:val="56"/>
      <w:szCs w:val="56"/>
    </w:rPr>
  </w:style>
  <w:style w:type="character" w:styleId="SoustitreCar" w:customStyle="1">
    <w:name w:val="Sous-titre Car"/>
    <w:basedOn w:val="DefaultParagraphFont"/>
    <w:link w:val="Sous-titre"/>
    <w:uiPriority w:val="11"/>
    <w:qFormat/>
    <w:rsid w:val="00664dde"/>
    <w:rPr>
      <w:rFonts w:ascii="Linux Libertine Display G" w:hAnsi="Linux Libertine Display G" w:eastAsia="" w:eastAsiaTheme="minorEastAsia"/>
      <w:color w:val="5A5A5A" w:themeColor="text1" w:themeTint="a5"/>
      <w:spacing w:val="15"/>
    </w:rPr>
  </w:style>
  <w:style w:type="character" w:styleId="SubtleEmphasis">
    <w:name w:val="Subtle Emphasis"/>
    <w:basedOn w:val="DefaultParagraphFont"/>
    <w:uiPriority w:val="19"/>
    <w:qFormat/>
    <w:rsid w:val="00664dde"/>
    <w:rPr>
      <w:rFonts w:ascii="Linux Libertine Display G" w:hAnsi="Linux Libertine Display G"/>
      <w:i/>
      <w:iCs/>
      <w:color w:val="404040" w:themeColor="text1" w:themeTint="bf"/>
    </w:rPr>
  </w:style>
  <w:style w:type="character" w:styleId="Accentuation">
    <w:name w:val="Accentuation"/>
    <w:basedOn w:val="DefaultParagraphFont"/>
    <w:uiPriority w:val="20"/>
    <w:qFormat/>
    <w:rsid w:val="00664dde"/>
    <w:rPr>
      <w:rFonts w:ascii="Linux Libertine Display G" w:hAnsi="Linux Libertine Display G"/>
      <w:i/>
      <w:iCs/>
    </w:rPr>
  </w:style>
  <w:style w:type="character" w:styleId="IntenseEmphasis">
    <w:name w:val="Intense Emphasis"/>
    <w:basedOn w:val="DefaultParagraphFont"/>
    <w:uiPriority w:val="21"/>
    <w:qFormat/>
    <w:rsid w:val="00664dde"/>
    <w:rPr>
      <w:rFonts w:ascii="Linux Libertine Display G" w:hAnsi="Linux Libertine Display G"/>
      <w:i/>
      <w:iCs/>
      <w:color w:val="5B9BD5" w:themeColor="accent1"/>
    </w:rPr>
  </w:style>
  <w:style w:type="character" w:styleId="Strong">
    <w:name w:val="Strong"/>
    <w:basedOn w:val="DefaultParagraphFont"/>
    <w:uiPriority w:val="22"/>
    <w:qFormat/>
    <w:rsid w:val="00664dde"/>
    <w:rPr>
      <w:rFonts w:ascii="Linux Libertine Display G" w:hAnsi="Linux Libertine Display G"/>
      <w:b/>
      <w:bCs/>
    </w:rPr>
  </w:style>
  <w:style w:type="character" w:styleId="CitationCar" w:customStyle="1">
    <w:name w:val="Citation Car"/>
    <w:basedOn w:val="DefaultParagraphFont"/>
    <w:link w:val="Citation"/>
    <w:uiPriority w:val="29"/>
    <w:qFormat/>
    <w:rsid w:val="00664dde"/>
    <w:rPr>
      <w:rFonts w:ascii="Linux Libertine Display G" w:hAnsi="Linux Libertine Display G"/>
      <w:i/>
      <w:iCs/>
      <w:color w:val="404040" w:themeColor="text1" w:themeTint="bf"/>
      <w:sz w:val="24"/>
    </w:rPr>
  </w:style>
  <w:style w:type="character" w:styleId="SubtleReference">
    <w:name w:val="Subtle Reference"/>
    <w:basedOn w:val="DefaultParagraphFont"/>
    <w:uiPriority w:val="31"/>
    <w:qFormat/>
    <w:rsid w:val="00664dde"/>
    <w:rPr>
      <w:rFonts w:ascii="Linux Libertine Display G" w:hAnsi="Linux Libertine Display G"/>
      <w:smallCaps/>
      <w:color w:val="5A5A5A" w:themeColor="text1" w:themeTint="a5"/>
    </w:rPr>
  </w:style>
  <w:style w:type="character" w:styleId="IntenseReference">
    <w:name w:val="Intense Reference"/>
    <w:basedOn w:val="DefaultParagraphFont"/>
    <w:uiPriority w:val="32"/>
    <w:qFormat/>
    <w:rsid w:val="00664dde"/>
    <w:rPr>
      <w:rFonts w:ascii="Linux Libertine Display G" w:hAnsi="Linux Libertine Display G"/>
      <w:b/>
      <w:bCs/>
      <w:smallCaps/>
      <w:color w:val="5B9BD5" w:themeColor="accent1"/>
      <w:spacing w:val="5"/>
    </w:rPr>
  </w:style>
  <w:style w:type="character" w:styleId="BookTitle">
    <w:name w:val="Book Title"/>
    <w:basedOn w:val="DefaultParagraphFont"/>
    <w:uiPriority w:val="33"/>
    <w:qFormat/>
    <w:rsid w:val="00664dde"/>
    <w:rPr>
      <w:rFonts w:ascii="Linux Libertine Display G" w:hAnsi="Linux Libertine Display G"/>
      <w:b/>
      <w:bCs/>
      <w:i/>
      <w:iCs/>
      <w:spacing w:val="5"/>
    </w:rPr>
  </w:style>
  <w:style w:type="character" w:styleId="Titre3Car" w:customStyle="1">
    <w:name w:val="Titre 3 Car"/>
    <w:basedOn w:val="DefaultParagraphFont"/>
    <w:link w:val="Titre3"/>
    <w:uiPriority w:val="9"/>
    <w:qFormat/>
    <w:rsid w:val="00b70c0f"/>
    <w:rPr>
      <w:rFonts w:ascii="Linux Libertine Display G" w:hAnsi="Linux Libertine Display G" w:eastAsia="" w:cs="" w:cstheme="majorBidi" w:eastAsiaTheme="majorEastAsia"/>
      <w:sz w:val="24"/>
      <w:szCs w:val="24"/>
    </w:rPr>
  </w:style>
  <w:style w:type="character" w:styleId="Titre4Car" w:customStyle="1">
    <w:name w:val="Titre 4 Car"/>
    <w:basedOn w:val="DefaultParagraphFont"/>
    <w:link w:val="Titre4"/>
    <w:uiPriority w:val="9"/>
    <w:qFormat/>
    <w:rsid w:val="00b633da"/>
    <w:rPr>
      <w:rFonts w:ascii="Linux Libertine" w:hAnsi="Linux Libertine" w:eastAsia="" w:cs="" w:cstheme="majorBidi" w:eastAsiaTheme="majorEastAsia"/>
      <w:iCs/>
      <w:sz w:val="24"/>
    </w:rPr>
  </w:style>
  <w:style w:type="character" w:styleId="NotedebasdepageCar" w:customStyle="1">
    <w:name w:val="Note de bas de page Car"/>
    <w:basedOn w:val="DefaultParagraphFont"/>
    <w:link w:val="Notedebasdepage"/>
    <w:uiPriority w:val="99"/>
    <w:semiHidden/>
    <w:qFormat/>
    <w:rsid w:val="00055d28"/>
    <w:rPr>
      <w:rFonts w:ascii="Linux Libertine Display G" w:hAnsi="Linux Libertine Display G"/>
      <w:sz w:val="20"/>
      <w:szCs w:val="20"/>
    </w:rPr>
  </w:style>
  <w:style w:type="character" w:styleId="Ancredenotedebasdepage">
    <w:name w:val="Ancre de note de bas de page"/>
    <w:rPr>
      <w:vertAlign w:val="superscript"/>
    </w:rPr>
  </w:style>
  <w:style w:type="character" w:styleId="FootnoteCharacters">
    <w:name w:val="Footnote Characters"/>
    <w:basedOn w:val="DefaultParagraphFont"/>
    <w:uiPriority w:val="99"/>
    <w:semiHidden/>
    <w:unhideWhenUsed/>
    <w:qFormat/>
    <w:rsid w:val="00055d28"/>
    <w:rPr>
      <w:vertAlign w:val="superscript"/>
    </w:rPr>
  </w:style>
  <w:style w:type="character" w:styleId="Titre5Car" w:customStyle="1">
    <w:name w:val="Titre 5 Car"/>
    <w:basedOn w:val="DefaultParagraphFont"/>
    <w:link w:val="Titre5"/>
    <w:uiPriority w:val="9"/>
    <w:semiHidden/>
    <w:qFormat/>
    <w:rsid w:val="005b63bd"/>
    <w:rPr>
      <w:rFonts w:ascii="Calibri Light" w:hAnsi="Calibri Light" w:eastAsia="" w:cs="" w:asciiTheme="majorHAnsi" w:cstheme="majorBidi" w:eastAsiaTheme="majorEastAsia" w:hAnsiTheme="majorHAnsi"/>
      <w:color w:val="2E74B5" w:themeColor="accent1" w:themeShade="bf"/>
      <w:sz w:val="24"/>
    </w:rPr>
  </w:style>
  <w:style w:type="character" w:styleId="PlaceholderText">
    <w:name w:val="Placeholder Text"/>
    <w:basedOn w:val="DefaultParagraphFont"/>
    <w:uiPriority w:val="99"/>
    <w:semiHidden/>
    <w:qFormat/>
    <w:rsid w:val="00090dd2"/>
    <w:rPr>
      <w:color w:val="808080"/>
    </w:rPr>
  </w:style>
  <w:style w:type="character" w:styleId="LienInternet">
    <w:name w:val="Lien Internet"/>
    <w:basedOn w:val="DefaultParagraphFont"/>
    <w:uiPriority w:val="99"/>
    <w:unhideWhenUsed/>
    <w:rsid w:val="00692847"/>
    <w:rPr>
      <w:color w:val="0563C1" w:themeColor="hyperlink"/>
      <w:u w:val="single"/>
    </w:rPr>
  </w:style>
  <w:style w:type="character" w:styleId="UnresolvedMention">
    <w:name w:val="Unresolved Mention"/>
    <w:basedOn w:val="DefaultParagraphFont"/>
    <w:uiPriority w:val="99"/>
    <w:semiHidden/>
    <w:unhideWhenUsed/>
    <w:qFormat/>
    <w:rsid w:val="00692847"/>
    <w:rPr>
      <w:color w:val="808080"/>
      <w:shd w:fill="E6E6E6" w:val="clear"/>
    </w:rPr>
  </w:style>
  <w:style w:type="character" w:styleId="EntteCar" w:customStyle="1">
    <w:name w:val="En-tête Car"/>
    <w:basedOn w:val="DefaultParagraphFont"/>
    <w:link w:val="En-tte"/>
    <w:uiPriority w:val="99"/>
    <w:qFormat/>
    <w:rsid w:val="002e258a"/>
    <w:rPr>
      <w:rFonts w:ascii="Linux Libertine Display G" w:hAnsi="Linux Libertine Display G"/>
      <w:sz w:val="24"/>
    </w:rPr>
  </w:style>
  <w:style w:type="character" w:styleId="PieddepageCar" w:customStyle="1">
    <w:name w:val="Pied de page Car"/>
    <w:basedOn w:val="DefaultParagraphFont"/>
    <w:link w:val="Pieddepage"/>
    <w:uiPriority w:val="99"/>
    <w:qFormat/>
    <w:rsid w:val="002e258a"/>
    <w:rPr>
      <w:rFonts w:ascii="Linux Libertine Display G" w:hAnsi="Linux Libertine Display G"/>
      <w:sz w:val="24"/>
    </w:rPr>
  </w:style>
  <w:style w:type="character" w:styleId="NotedefinCar" w:customStyle="1">
    <w:name w:val="Note de fin Car"/>
    <w:basedOn w:val="DefaultParagraphFont"/>
    <w:link w:val="Notedefin"/>
    <w:uiPriority w:val="99"/>
    <w:semiHidden/>
    <w:qFormat/>
    <w:rsid w:val="00f07b4f"/>
    <w:rPr>
      <w:rFonts w:ascii="Linux Libertine Display G" w:hAnsi="Linux Libertine Display G"/>
      <w:sz w:val="20"/>
      <w:szCs w:val="20"/>
    </w:rPr>
  </w:style>
  <w:style w:type="character" w:styleId="Ancredenotedefin">
    <w:name w:val="Ancre de note de fin"/>
    <w:rPr>
      <w:vertAlign w:val="superscript"/>
    </w:rPr>
  </w:style>
  <w:style w:type="character" w:styleId="EndnoteCharacters">
    <w:name w:val="Endnote Characters"/>
    <w:basedOn w:val="DefaultParagraphFont"/>
    <w:uiPriority w:val="99"/>
    <w:semiHidden/>
    <w:unhideWhenUsed/>
    <w:qFormat/>
    <w:rsid w:val="00f07b4f"/>
    <w:rPr>
      <w:vertAlign w:val="superscript"/>
    </w:rPr>
  </w:style>
  <w:style w:type="character" w:styleId="FollowedHyperlink">
    <w:name w:val="FollowedHyperlink"/>
    <w:basedOn w:val="DefaultParagraphFont"/>
    <w:uiPriority w:val="99"/>
    <w:semiHidden/>
    <w:unhideWhenUsed/>
    <w:qFormat/>
    <w:rsid w:val="00ba2d4e"/>
    <w:rPr>
      <w:color w:val="954F72" w:themeColor="followedHyperlink"/>
      <w:u w:val="single"/>
    </w:rPr>
  </w:style>
  <w:style w:type="character" w:styleId="ListLabel1">
    <w:name w:val="ListLabel 1"/>
    <w:qFormat/>
    <w:rPr>
      <w:i w:val="false"/>
    </w:rPr>
  </w:style>
  <w:style w:type="character" w:styleId="ListLabel2">
    <w:name w:val="ListLabel 2"/>
    <w:qFormat/>
    <w:rPr>
      <w:i w:val="false"/>
    </w:rPr>
  </w:style>
  <w:style w:type="character" w:styleId="ListLabel3">
    <w:name w:val="ListLabel 3"/>
    <w:qFormat/>
    <w:rPr>
      <w:rFonts w:ascii="Linux Libertine G" w:hAnsi="Linux Libertine G"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ascii="Linux Libertine G" w:hAnsi="Linux Libertine G"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i/>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ascii="Linux Libertine G" w:hAnsi="Linux Libertine G"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i w:val="false"/>
    </w:rPr>
  </w:style>
  <w:style w:type="character" w:styleId="ListLabel24">
    <w:name w:val="ListLabel 24"/>
    <w:qFormat/>
    <w:rPr>
      <w:rFonts w:ascii="Linux Libertine G" w:hAnsi="Linux Libertine G"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ascii="Linux Libertine G" w:hAnsi="Linux Libertine G"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ascii="Linux Libertine G" w:hAnsi="Linux Libertine G" w:cs="Linux Libertine G"/>
    </w:rPr>
  </w:style>
  <w:style w:type="character" w:styleId="Sautdindex">
    <w:name w:val="Saut d'index"/>
    <w:qFormat/>
    <w:rPr/>
  </w:style>
  <w:style w:type="character" w:styleId="Caractresdenotedebasdepage">
    <w:name w:val="Caractères de note de bas de page"/>
    <w:qFormat/>
    <w:rPr/>
  </w:style>
  <w:style w:type="character" w:styleId="Caractresdenotedefin">
    <w:name w:val="Caractères de note de fin"/>
    <w:qFormat/>
    <w:rPr/>
  </w:style>
  <w:style w:type="character" w:styleId="ListLabel33">
    <w:name w:val="ListLabel 33"/>
    <w:qFormat/>
    <w:rPr>
      <w:rFonts w:ascii="Linux Libertine G" w:hAnsi="Linux Libertine G"/>
      <w:i w:val="false"/>
    </w:rPr>
  </w:style>
  <w:style w:type="character" w:styleId="ListLabel34">
    <w:name w:val="ListLabel 34"/>
    <w:qFormat/>
    <w:rPr>
      <w:i w:val="false"/>
    </w:rPr>
  </w:style>
  <w:style w:type="character" w:styleId="ListLabel35">
    <w:name w:val="ListLabel 35"/>
    <w:qFormat/>
    <w:rPr>
      <w:rFonts w:ascii="Linux Libertine G" w:hAnsi="Linux Libertine G" w:cs="Courier New"/>
    </w:rPr>
  </w:style>
  <w:style w:type="character" w:styleId="ListLabel36">
    <w:name w:val="ListLabel 36"/>
    <w:qFormat/>
    <w:rPr>
      <w:rFonts w:cs="Courier New"/>
    </w:rPr>
  </w:style>
  <w:style w:type="character" w:styleId="ListLabel37">
    <w:name w:val="ListLabel 37"/>
    <w:qFormat/>
    <w:rPr>
      <w:rFonts w:cs="Wingdings"/>
    </w:rPr>
  </w:style>
  <w:style w:type="character" w:styleId="ListLabel38">
    <w:name w:val="ListLabel 38"/>
    <w:qFormat/>
    <w:rPr>
      <w:rFonts w:cs="Symbol"/>
    </w:rPr>
  </w:style>
  <w:style w:type="character" w:styleId="ListLabel39">
    <w:name w:val="ListLabel 39"/>
    <w:qFormat/>
    <w:rPr>
      <w:rFonts w:cs="Courier New"/>
    </w:rPr>
  </w:style>
  <w:style w:type="character" w:styleId="ListLabel40">
    <w:name w:val="ListLabel 40"/>
    <w:qFormat/>
    <w:rPr>
      <w:rFonts w:cs="Wingdings"/>
    </w:rPr>
  </w:style>
  <w:style w:type="character" w:styleId="ListLabel41">
    <w:name w:val="ListLabel 41"/>
    <w:qFormat/>
    <w:rPr>
      <w:rFonts w:cs="Symbol"/>
    </w:rPr>
  </w:style>
  <w:style w:type="character" w:styleId="ListLabel42">
    <w:name w:val="ListLabel 42"/>
    <w:qFormat/>
    <w:rPr>
      <w:rFonts w:cs="Courier New"/>
    </w:rPr>
  </w:style>
  <w:style w:type="character" w:styleId="ListLabel43">
    <w:name w:val="ListLabel 43"/>
    <w:qFormat/>
    <w:rPr>
      <w:rFonts w:cs="Wingdings"/>
    </w:rPr>
  </w:style>
  <w:style w:type="character" w:styleId="ListLabel44">
    <w:name w:val="ListLabel 44"/>
    <w:qFormat/>
    <w:rPr>
      <w:rFonts w:ascii="Linux Libertine G" w:hAnsi="Linux Libertine G" w:cs="Courier New"/>
    </w:rPr>
  </w:style>
  <w:style w:type="character" w:styleId="ListLabel45">
    <w:name w:val="ListLabel 45"/>
    <w:qFormat/>
    <w:rPr>
      <w:rFonts w:cs="Courier New"/>
    </w:rPr>
  </w:style>
  <w:style w:type="character" w:styleId="ListLabel46">
    <w:name w:val="ListLabel 46"/>
    <w:qFormat/>
    <w:rPr>
      <w:rFonts w:cs="Wingdings"/>
    </w:rPr>
  </w:style>
  <w:style w:type="character" w:styleId="ListLabel47">
    <w:name w:val="ListLabel 47"/>
    <w:qFormat/>
    <w:rPr>
      <w:rFonts w:cs="Symbol"/>
    </w:rPr>
  </w:style>
  <w:style w:type="character" w:styleId="ListLabel48">
    <w:name w:val="ListLabel 48"/>
    <w:qFormat/>
    <w:rPr>
      <w:rFonts w:cs="Courier New"/>
    </w:rPr>
  </w:style>
  <w:style w:type="character" w:styleId="ListLabel49">
    <w:name w:val="ListLabel 49"/>
    <w:qFormat/>
    <w:rPr>
      <w:rFonts w:cs="Wingdings"/>
    </w:rPr>
  </w:style>
  <w:style w:type="character" w:styleId="ListLabel50">
    <w:name w:val="ListLabel 50"/>
    <w:qFormat/>
    <w:rPr>
      <w:rFonts w:cs="Symbol"/>
    </w:rPr>
  </w:style>
  <w:style w:type="character" w:styleId="ListLabel51">
    <w:name w:val="ListLabel 51"/>
    <w:qFormat/>
    <w:rPr>
      <w:rFonts w:cs="Courier New"/>
    </w:rPr>
  </w:style>
  <w:style w:type="character" w:styleId="ListLabel52">
    <w:name w:val="ListLabel 52"/>
    <w:qFormat/>
    <w:rPr>
      <w:rFonts w:cs="Wingdings"/>
    </w:rPr>
  </w:style>
  <w:style w:type="character" w:styleId="ListLabel53">
    <w:name w:val="ListLabel 53"/>
    <w:qFormat/>
    <w:rPr>
      <w:rFonts w:ascii="Linux Libertine G" w:hAnsi="Linux Libertine G" w:cs="Courier New"/>
    </w:rPr>
  </w:style>
  <w:style w:type="character" w:styleId="ListLabel54">
    <w:name w:val="ListLabel 54"/>
    <w:qFormat/>
    <w:rPr>
      <w:rFonts w:cs="Courier New"/>
    </w:rPr>
  </w:style>
  <w:style w:type="character" w:styleId="ListLabel55">
    <w:name w:val="ListLabel 55"/>
    <w:qFormat/>
    <w:rPr>
      <w:rFonts w:cs="Wingdings"/>
    </w:rPr>
  </w:style>
  <w:style w:type="character" w:styleId="ListLabel56">
    <w:name w:val="ListLabel 56"/>
    <w:qFormat/>
    <w:rPr>
      <w:rFonts w:cs="Symbol"/>
    </w:rPr>
  </w:style>
  <w:style w:type="character" w:styleId="ListLabel57">
    <w:name w:val="ListLabel 57"/>
    <w:qFormat/>
    <w:rPr>
      <w:rFonts w:cs="Courier New"/>
    </w:rPr>
  </w:style>
  <w:style w:type="character" w:styleId="ListLabel58">
    <w:name w:val="ListLabel 58"/>
    <w:qFormat/>
    <w:rPr>
      <w:rFonts w:cs="Wingdings"/>
    </w:rPr>
  </w:style>
  <w:style w:type="character" w:styleId="ListLabel59">
    <w:name w:val="ListLabel 59"/>
    <w:qFormat/>
    <w:rPr>
      <w:rFonts w:cs="Symbol"/>
    </w:rPr>
  </w:style>
  <w:style w:type="character" w:styleId="ListLabel60">
    <w:name w:val="ListLabel 60"/>
    <w:qFormat/>
    <w:rPr>
      <w:rFonts w:cs="Courier New"/>
    </w:rPr>
  </w:style>
  <w:style w:type="character" w:styleId="ListLabel61">
    <w:name w:val="ListLabel 61"/>
    <w:qFormat/>
    <w:rPr>
      <w:rFonts w:cs="Wingdings"/>
    </w:rPr>
  </w:style>
  <w:style w:type="character" w:styleId="ListLabel62">
    <w:name w:val="ListLabel 62"/>
    <w:qFormat/>
    <w:rPr>
      <w:rFonts w:ascii="Linux Libertine G" w:hAnsi="Linux Libertine G" w:cs="Courier New"/>
    </w:rPr>
  </w:style>
  <w:style w:type="character" w:styleId="ListLabel63">
    <w:name w:val="ListLabel 63"/>
    <w:qFormat/>
    <w:rPr>
      <w:rFonts w:cs="Courier New"/>
    </w:rPr>
  </w:style>
  <w:style w:type="character" w:styleId="ListLabel64">
    <w:name w:val="ListLabel 64"/>
    <w:qFormat/>
    <w:rPr>
      <w:rFonts w:cs="Wingdings"/>
    </w:rPr>
  </w:style>
  <w:style w:type="character" w:styleId="ListLabel65">
    <w:name w:val="ListLabel 65"/>
    <w:qFormat/>
    <w:rPr>
      <w:rFonts w:cs="Symbol"/>
    </w:rPr>
  </w:style>
  <w:style w:type="character" w:styleId="ListLabel66">
    <w:name w:val="ListLabel 66"/>
    <w:qFormat/>
    <w:rPr>
      <w:rFonts w:cs="Courier New"/>
    </w:rPr>
  </w:style>
  <w:style w:type="character" w:styleId="ListLabel67">
    <w:name w:val="ListLabel 67"/>
    <w:qFormat/>
    <w:rPr>
      <w:rFonts w:cs="Wingdings"/>
    </w:rPr>
  </w:style>
  <w:style w:type="character" w:styleId="ListLabel68">
    <w:name w:val="ListLabel 68"/>
    <w:qFormat/>
    <w:rPr>
      <w:rFonts w:cs="Symbol"/>
    </w:rPr>
  </w:style>
  <w:style w:type="character" w:styleId="ListLabel69">
    <w:name w:val="ListLabel 69"/>
    <w:qFormat/>
    <w:rPr>
      <w:rFonts w:cs="Courier New"/>
    </w:rPr>
  </w:style>
  <w:style w:type="character" w:styleId="ListLabel70">
    <w:name w:val="ListLabel 70"/>
    <w:qFormat/>
    <w:rPr>
      <w:rFonts w:cs="Wingdings"/>
    </w:rPr>
  </w:style>
  <w:style w:type="character" w:styleId="ListLabel71">
    <w:name w:val="ListLabel 71"/>
    <w:qFormat/>
    <w:rPr>
      <w:rFonts w:ascii="Linux Libertine G" w:hAnsi="Linux Libertine G" w:cs="Courier New"/>
    </w:rPr>
  </w:style>
  <w:style w:type="character" w:styleId="ListLabel72">
    <w:name w:val="ListLabel 72"/>
    <w:qFormat/>
    <w:rPr>
      <w:rFonts w:cs="Courier New"/>
    </w:rPr>
  </w:style>
  <w:style w:type="character" w:styleId="ListLabel73">
    <w:name w:val="ListLabel 73"/>
    <w:qFormat/>
    <w:rPr>
      <w:rFonts w:cs="Wingdings"/>
    </w:rPr>
  </w:style>
  <w:style w:type="character" w:styleId="ListLabel74">
    <w:name w:val="ListLabel 74"/>
    <w:qFormat/>
    <w:rPr>
      <w:rFonts w:cs="Symbol"/>
    </w:rPr>
  </w:style>
  <w:style w:type="character" w:styleId="ListLabel75">
    <w:name w:val="ListLabel 75"/>
    <w:qFormat/>
    <w:rPr>
      <w:rFonts w:cs="Courier New"/>
    </w:rPr>
  </w:style>
  <w:style w:type="character" w:styleId="ListLabel76">
    <w:name w:val="ListLabel 76"/>
    <w:qFormat/>
    <w:rPr>
      <w:rFonts w:cs="Wingdings"/>
    </w:rPr>
  </w:style>
  <w:style w:type="character" w:styleId="ListLabel77">
    <w:name w:val="ListLabel 77"/>
    <w:qFormat/>
    <w:rPr>
      <w:rFonts w:cs="Symbol"/>
    </w:rPr>
  </w:style>
  <w:style w:type="character" w:styleId="ListLabel78">
    <w:name w:val="ListLabel 78"/>
    <w:qFormat/>
    <w:rPr>
      <w:rFonts w:cs="Courier New"/>
    </w:rPr>
  </w:style>
  <w:style w:type="character" w:styleId="ListLabel79">
    <w:name w:val="ListLabel 79"/>
    <w:qFormat/>
    <w:rPr>
      <w:rFonts w:cs="Wingdings"/>
    </w:rPr>
  </w:style>
  <w:style w:type="character" w:styleId="ListLabel80">
    <w:name w:val="ListLabel 80"/>
    <w:qFormat/>
    <w:rPr>
      <w:rFonts w:ascii="Linux Libertine G" w:hAnsi="Linux Libertine G" w:cs="Linux Libertine G"/>
    </w:rPr>
  </w:style>
  <w:style w:type="character" w:styleId="ListLabel81">
    <w:name w:val="ListLabel 81"/>
    <w:qFormat/>
    <w:rPr>
      <w:rFonts w:ascii="Linux Libertine G" w:hAnsi="Linux Libertine G"/>
      <w:i w:val="false"/>
    </w:rPr>
  </w:style>
  <w:style w:type="character" w:styleId="ListLabel82">
    <w:name w:val="ListLabel 82"/>
    <w:qFormat/>
    <w:rPr>
      <w:rFonts w:ascii="Linux Libertine G" w:hAnsi="Linux Libertine G"/>
      <w:i w:val="false"/>
    </w:rPr>
  </w:style>
  <w:style w:type="character" w:styleId="ListLabel83">
    <w:name w:val="ListLabel 83"/>
    <w:qFormat/>
    <w:rPr>
      <w:rFonts w:ascii="Linux Libertine G" w:hAnsi="Linux Libertine G" w:cs="Courier New"/>
    </w:rPr>
  </w:style>
  <w:style w:type="character" w:styleId="ListLabel84">
    <w:name w:val="ListLabel 84"/>
    <w:qFormat/>
    <w:rPr>
      <w:rFonts w:cs="Courier New"/>
    </w:rPr>
  </w:style>
  <w:style w:type="character" w:styleId="ListLabel85">
    <w:name w:val="ListLabel 85"/>
    <w:qFormat/>
    <w:rPr>
      <w:rFonts w:cs="Wingdings"/>
    </w:rPr>
  </w:style>
  <w:style w:type="character" w:styleId="ListLabel86">
    <w:name w:val="ListLabel 86"/>
    <w:qFormat/>
    <w:rPr>
      <w:rFonts w:cs="Symbol"/>
    </w:rPr>
  </w:style>
  <w:style w:type="character" w:styleId="ListLabel87">
    <w:name w:val="ListLabel 87"/>
    <w:qFormat/>
    <w:rPr>
      <w:rFonts w:cs="Courier New"/>
    </w:rPr>
  </w:style>
  <w:style w:type="character" w:styleId="ListLabel88">
    <w:name w:val="ListLabel 88"/>
    <w:qFormat/>
    <w:rPr>
      <w:rFonts w:cs="Wingdings"/>
    </w:rPr>
  </w:style>
  <w:style w:type="character" w:styleId="ListLabel89">
    <w:name w:val="ListLabel 89"/>
    <w:qFormat/>
    <w:rPr>
      <w:rFonts w:cs="Symbol"/>
    </w:rPr>
  </w:style>
  <w:style w:type="character" w:styleId="ListLabel90">
    <w:name w:val="ListLabel 90"/>
    <w:qFormat/>
    <w:rPr>
      <w:rFonts w:cs="Courier New"/>
    </w:rPr>
  </w:style>
  <w:style w:type="character" w:styleId="ListLabel91">
    <w:name w:val="ListLabel 91"/>
    <w:qFormat/>
    <w:rPr>
      <w:rFonts w:cs="Wingdings"/>
    </w:rPr>
  </w:style>
  <w:style w:type="character" w:styleId="ListLabel92">
    <w:name w:val="ListLabel 92"/>
    <w:qFormat/>
    <w:rPr>
      <w:rFonts w:ascii="Linux Libertine G" w:hAnsi="Linux Libertine G" w:cs="Courier New"/>
    </w:rPr>
  </w:style>
  <w:style w:type="character" w:styleId="ListLabel93">
    <w:name w:val="ListLabel 93"/>
    <w:qFormat/>
    <w:rPr>
      <w:rFonts w:cs="Courier New"/>
    </w:rPr>
  </w:style>
  <w:style w:type="character" w:styleId="ListLabel94">
    <w:name w:val="ListLabel 94"/>
    <w:qFormat/>
    <w:rPr>
      <w:rFonts w:cs="Wingdings"/>
    </w:rPr>
  </w:style>
  <w:style w:type="character" w:styleId="ListLabel95">
    <w:name w:val="ListLabel 95"/>
    <w:qFormat/>
    <w:rPr>
      <w:rFonts w:cs="Symbol"/>
    </w:rPr>
  </w:style>
  <w:style w:type="character" w:styleId="ListLabel96">
    <w:name w:val="ListLabel 96"/>
    <w:qFormat/>
    <w:rPr>
      <w:rFonts w:cs="Courier New"/>
    </w:rPr>
  </w:style>
  <w:style w:type="character" w:styleId="ListLabel97">
    <w:name w:val="ListLabel 97"/>
    <w:qFormat/>
    <w:rPr>
      <w:rFonts w:cs="Wingdings"/>
    </w:rPr>
  </w:style>
  <w:style w:type="character" w:styleId="ListLabel98">
    <w:name w:val="ListLabel 98"/>
    <w:qFormat/>
    <w:rPr>
      <w:rFonts w:cs="Symbol"/>
    </w:rPr>
  </w:style>
  <w:style w:type="character" w:styleId="ListLabel99">
    <w:name w:val="ListLabel 99"/>
    <w:qFormat/>
    <w:rPr>
      <w:rFonts w:cs="Courier New"/>
    </w:rPr>
  </w:style>
  <w:style w:type="character" w:styleId="ListLabel100">
    <w:name w:val="ListLabel 100"/>
    <w:qFormat/>
    <w:rPr>
      <w:rFonts w:cs="Wingdings"/>
    </w:rPr>
  </w:style>
  <w:style w:type="character" w:styleId="ListLabel101">
    <w:name w:val="ListLabel 101"/>
    <w:qFormat/>
    <w:rPr>
      <w:rFonts w:ascii="Linux Libertine G" w:hAnsi="Linux Libertine G" w:cs="Courier New"/>
    </w:rPr>
  </w:style>
  <w:style w:type="character" w:styleId="ListLabel102">
    <w:name w:val="ListLabel 102"/>
    <w:qFormat/>
    <w:rPr>
      <w:rFonts w:cs="Courier New"/>
    </w:rPr>
  </w:style>
  <w:style w:type="character" w:styleId="ListLabel103">
    <w:name w:val="ListLabel 103"/>
    <w:qFormat/>
    <w:rPr>
      <w:rFonts w:cs="Wingdings"/>
    </w:rPr>
  </w:style>
  <w:style w:type="character" w:styleId="ListLabel104">
    <w:name w:val="ListLabel 104"/>
    <w:qFormat/>
    <w:rPr>
      <w:rFonts w:cs="Symbol"/>
    </w:rPr>
  </w:style>
  <w:style w:type="character" w:styleId="ListLabel105">
    <w:name w:val="ListLabel 105"/>
    <w:qFormat/>
    <w:rPr>
      <w:rFonts w:cs="Courier New"/>
    </w:rPr>
  </w:style>
  <w:style w:type="character" w:styleId="ListLabel106">
    <w:name w:val="ListLabel 106"/>
    <w:qFormat/>
    <w:rPr>
      <w:rFonts w:cs="Wingdings"/>
    </w:rPr>
  </w:style>
  <w:style w:type="character" w:styleId="ListLabel107">
    <w:name w:val="ListLabel 107"/>
    <w:qFormat/>
    <w:rPr>
      <w:rFonts w:cs="Symbol"/>
    </w:rPr>
  </w:style>
  <w:style w:type="character" w:styleId="ListLabel108">
    <w:name w:val="ListLabel 108"/>
    <w:qFormat/>
    <w:rPr>
      <w:rFonts w:cs="Courier New"/>
    </w:rPr>
  </w:style>
  <w:style w:type="character" w:styleId="ListLabel109">
    <w:name w:val="ListLabel 109"/>
    <w:qFormat/>
    <w:rPr>
      <w:rFonts w:cs="Wingdings"/>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Wingdings"/>
    </w:rPr>
  </w:style>
  <w:style w:type="character" w:styleId="ListLabel113">
    <w:name w:val="ListLabel 113"/>
    <w:qFormat/>
    <w:rPr>
      <w:rFonts w:cs="Symbol"/>
    </w:rPr>
  </w:style>
  <w:style w:type="character" w:styleId="ListLabel114">
    <w:name w:val="ListLabel 114"/>
    <w:qFormat/>
    <w:rPr>
      <w:rFonts w:cs="Courier New"/>
    </w:rPr>
  </w:style>
  <w:style w:type="character" w:styleId="ListLabel115">
    <w:name w:val="ListLabel 115"/>
    <w:qFormat/>
    <w:rPr>
      <w:rFonts w:cs="Wingdings"/>
    </w:rPr>
  </w:style>
  <w:style w:type="character" w:styleId="ListLabel116">
    <w:name w:val="ListLabel 116"/>
    <w:qFormat/>
    <w:rPr>
      <w:rFonts w:cs="Symbol"/>
    </w:rPr>
  </w:style>
  <w:style w:type="character" w:styleId="ListLabel117">
    <w:name w:val="ListLabel 117"/>
    <w:qFormat/>
    <w:rPr>
      <w:rFonts w:cs="Courier New"/>
    </w:rPr>
  </w:style>
  <w:style w:type="character" w:styleId="ListLabel118">
    <w:name w:val="ListLabel 118"/>
    <w:qFormat/>
    <w:rPr>
      <w:rFonts w:cs="Wingdings"/>
    </w:rPr>
  </w:style>
  <w:style w:type="character" w:styleId="ListLabel119">
    <w:name w:val="ListLabel 119"/>
    <w:qFormat/>
    <w:rPr>
      <w:rFonts w:ascii="Linux Libertine G" w:hAnsi="Linux Libertine G" w:cs="Courier New"/>
    </w:rPr>
  </w:style>
  <w:style w:type="character" w:styleId="ListLabel120">
    <w:name w:val="ListLabel 120"/>
    <w:qFormat/>
    <w:rPr>
      <w:rFonts w:cs="Courier New"/>
    </w:rPr>
  </w:style>
  <w:style w:type="character" w:styleId="ListLabel121">
    <w:name w:val="ListLabel 121"/>
    <w:qFormat/>
    <w:rPr>
      <w:rFonts w:cs="Wingdings"/>
    </w:rPr>
  </w:style>
  <w:style w:type="character" w:styleId="ListLabel122">
    <w:name w:val="ListLabel 122"/>
    <w:qFormat/>
    <w:rPr>
      <w:rFonts w:cs="Symbol"/>
    </w:rPr>
  </w:style>
  <w:style w:type="character" w:styleId="ListLabel123">
    <w:name w:val="ListLabel 123"/>
    <w:qFormat/>
    <w:rPr>
      <w:rFonts w:cs="Courier New"/>
    </w:rPr>
  </w:style>
  <w:style w:type="character" w:styleId="ListLabel124">
    <w:name w:val="ListLabel 124"/>
    <w:qFormat/>
    <w:rPr>
      <w:rFonts w:cs="Wingdings"/>
    </w:rPr>
  </w:style>
  <w:style w:type="character" w:styleId="ListLabel125">
    <w:name w:val="ListLabel 125"/>
    <w:qFormat/>
    <w:rPr>
      <w:rFonts w:cs="Symbol"/>
    </w:rPr>
  </w:style>
  <w:style w:type="character" w:styleId="ListLabel126">
    <w:name w:val="ListLabel 126"/>
    <w:qFormat/>
    <w:rPr>
      <w:rFonts w:cs="Courier New"/>
    </w:rPr>
  </w:style>
  <w:style w:type="character" w:styleId="ListLabel127">
    <w:name w:val="ListLabel 127"/>
    <w:qFormat/>
    <w:rPr>
      <w:rFonts w:cs="Wingdings"/>
    </w:rPr>
  </w:style>
  <w:style w:type="character" w:styleId="ListLabel128">
    <w:name w:val="ListLabel 128"/>
    <w:qFormat/>
    <w:rPr>
      <w:rFonts w:ascii="Linux Libertine G" w:hAnsi="Linux Libertine G" w:cs="Linux Libertine G"/>
    </w:rPr>
  </w:style>
  <w:style w:type="character" w:styleId="ListLabel129">
    <w:name w:val="ListLabel 129"/>
    <w:qFormat/>
    <w:rPr>
      <w:rFonts w:ascii="Linux Libertine G" w:hAnsi="Linux Libertine G"/>
      <w:i w:val="false"/>
    </w:rPr>
  </w:style>
  <w:style w:type="character" w:styleId="ListLabel130">
    <w:name w:val="ListLabel 130"/>
    <w:qFormat/>
    <w:rPr>
      <w:rFonts w:ascii="Linux Libertine G" w:hAnsi="Linux Libertine G"/>
      <w:i w:val="false"/>
    </w:rPr>
  </w:style>
  <w:style w:type="character" w:styleId="ListLabel131">
    <w:name w:val="ListLabel 131"/>
    <w:qFormat/>
    <w:rPr>
      <w:rFonts w:ascii="Linux Libertine G" w:hAnsi="Linux Libertine G" w:cs="Courier New"/>
    </w:rPr>
  </w:style>
  <w:style w:type="character" w:styleId="ListLabel132">
    <w:name w:val="ListLabel 132"/>
    <w:qFormat/>
    <w:rPr>
      <w:rFonts w:cs="Courier New"/>
    </w:rPr>
  </w:style>
  <w:style w:type="character" w:styleId="ListLabel133">
    <w:name w:val="ListLabel 133"/>
    <w:qFormat/>
    <w:rPr>
      <w:rFonts w:cs="Wingdings"/>
    </w:rPr>
  </w:style>
  <w:style w:type="character" w:styleId="ListLabel134">
    <w:name w:val="ListLabel 134"/>
    <w:qFormat/>
    <w:rPr>
      <w:rFonts w:cs="Symbol"/>
    </w:rPr>
  </w:style>
  <w:style w:type="character" w:styleId="ListLabel135">
    <w:name w:val="ListLabel 135"/>
    <w:qFormat/>
    <w:rPr>
      <w:rFonts w:cs="Courier New"/>
    </w:rPr>
  </w:style>
  <w:style w:type="character" w:styleId="ListLabel136">
    <w:name w:val="ListLabel 136"/>
    <w:qFormat/>
    <w:rPr>
      <w:rFonts w:cs="Wingdings"/>
    </w:rPr>
  </w:style>
  <w:style w:type="character" w:styleId="ListLabel137">
    <w:name w:val="ListLabel 137"/>
    <w:qFormat/>
    <w:rPr>
      <w:rFonts w:cs="Symbol"/>
    </w:rPr>
  </w:style>
  <w:style w:type="character" w:styleId="ListLabel138">
    <w:name w:val="ListLabel 138"/>
    <w:qFormat/>
    <w:rPr>
      <w:rFonts w:cs="Courier New"/>
    </w:rPr>
  </w:style>
  <w:style w:type="character" w:styleId="ListLabel139">
    <w:name w:val="ListLabel 139"/>
    <w:qFormat/>
    <w:rPr>
      <w:rFonts w:cs="Wingdings"/>
    </w:rPr>
  </w:style>
  <w:style w:type="character" w:styleId="ListLabel140">
    <w:name w:val="ListLabel 140"/>
    <w:qFormat/>
    <w:rPr>
      <w:rFonts w:ascii="Linux Libertine G" w:hAnsi="Linux Libertine G" w:cs="Courier New"/>
    </w:rPr>
  </w:style>
  <w:style w:type="character" w:styleId="ListLabel141">
    <w:name w:val="ListLabel 141"/>
    <w:qFormat/>
    <w:rPr>
      <w:rFonts w:cs="Courier New"/>
    </w:rPr>
  </w:style>
  <w:style w:type="character" w:styleId="ListLabel142">
    <w:name w:val="ListLabel 142"/>
    <w:qFormat/>
    <w:rPr>
      <w:rFonts w:cs="Wingdings"/>
    </w:rPr>
  </w:style>
  <w:style w:type="character" w:styleId="ListLabel143">
    <w:name w:val="ListLabel 143"/>
    <w:qFormat/>
    <w:rPr>
      <w:rFonts w:cs="Symbol"/>
    </w:rPr>
  </w:style>
  <w:style w:type="character" w:styleId="ListLabel144">
    <w:name w:val="ListLabel 144"/>
    <w:qFormat/>
    <w:rPr>
      <w:rFonts w:cs="Courier New"/>
    </w:rPr>
  </w:style>
  <w:style w:type="character" w:styleId="ListLabel145">
    <w:name w:val="ListLabel 145"/>
    <w:qFormat/>
    <w:rPr>
      <w:rFonts w:cs="Wingdings"/>
    </w:rPr>
  </w:style>
  <w:style w:type="character" w:styleId="ListLabel146">
    <w:name w:val="ListLabel 146"/>
    <w:qFormat/>
    <w:rPr>
      <w:rFonts w:cs="Symbol"/>
    </w:rPr>
  </w:style>
  <w:style w:type="character" w:styleId="ListLabel147">
    <w:name w:val="ListLabel 147"/>
    <w:qFormat/>
    <w:rPr>
      <w:rFonts w:cs="Courier New"/>
    </w:rPr>
  </w:style>
  <w:style w:type="character" w:styleId="ListLabel148">
    <w:name w:val="ListLabel 148"/>
    <w:qFormat/>
    <w:rPr>
      <w:rFonts w:cs="Wingdings"/>
    </w:rPr>
  </w:style>
  <w:style w:type="character" w:styleId="ListLabel149">
    <w:name w:val="ListLabel 149"/>
    <w:qFormat/>
    <w:rPr>
      <w:rFonts w:ascii="Linux Libertine G" w:hAnsi="Linux Libertine G" w:cs="Courier New"/>
    </w:rPr>
  </w:style>
  <w:style w:type="character" w:styleId="ListLabel150">
    <w:name w:val="ListLabel 150"/>
    <w:qFormat/>
    <w:rPr>
      <w:rFonts w:cs="Courier New"/>
    </w:rPr>
  </w:style>
  <w:style w:type="character" w:styleId="ListLabel151">
    <w:name w:val="ListLabel 151"/>
    <w:qFormat/>
    <w:rPr>
      <w:rFonts w:cs="Wingdings"/>
    </w:rPr>
  </w:style>
  <w:style w:type="character" w:styleId="ListLabel152">
    <w:name w:val="ListLabel 152"/>
    <w:qFormat/>
    <w:rPr>
      <w:rFonts w:cs="Symbol"/>
    </w:rPr>
  </w:style>
  <w:style w:type="character" w:styleId="ListLabel153">
    <w:name w:val="ListLabel 153"/>
    <w:qFormat/>
    <w:rPr>
      <w:rFonts w:cs="Courier New"/>
    </w:rPr>
  </w:style>
  <w:style w:type="character" w:styleId="ListLabel154">
    <w:name w:val="ListLabel 154"/>
    <w:qFormat/>
    <w:rPr>
      <w:rFonts w:cs="Wingdings"/>
    </w:rPr>
  </w:style>
  <w:style w:type="character" w:styleId="ListLabel155">
    <w:name w:val="ListLabel 155"/>
    <w:qFormat/>
    <w:rPr>
      <w:rFonts w:cs="Symbol"/>
    </w:rPr>
  </w:style>
  <w:style w:type="character" w:styleId="ListLabel156">
    <w:name w:val="ListLabel 156"/>
    <w:qFormat/>
    <w:rPr>
      <w:rFonts w:cs="Courier New"/>
    </w:rPr>
  </w:style>
  <w:style w:type="character" w:styleId="ListLabel157">
    <w:name w:val="ListLabel 157"/>
    <w:qFormat/>
    <w:rPr>
      <w:rFonts w:cs="Wingdings"/>
    </w:rPr>
  </w:style>
  <w:style w:type="character" w:styleId="ListLabel158">
    <w:name w:val="ListLabel 158"/>
    <w:qFormat/>
    <w:rPr>
      <w:rFonts w:cs="Courier New"/>
    </w:rPr>
  </w:style>
  <w:style w:type="character" w:styleId="ListLabel159">
    <w:name w:val="ListLabel 159"/>
    <w:qFormat/>
    <w:rPr>
      <w:rFonts w:cs="Courier New"/>
    </w:rPr>
  </w:style>
  <w:style w:type="character" w:styleId="ListLabel160">
    <w:name w:val="ListLabel 160"/>
    <w:qFormat/>
    <w:rPr>
      <w:rFonts w:cs="Wingdings"/>
    </w:rPr>
  </w:style>
  <w:style w:type="character" w:styleId="ListLabel161">
    <w:name w:val="ListLabel 161"/>
    <w:qFormat/>
    <w:rPr>
      <w:rFonts w:cs="Symbol"/>
    </w:rPr>
  </w:style>
  <w:style w:type="character" w:styleId="ListLabel162">
    <w:name w:val="ListLabel 162"/>
    <w:qFormat/>
    <w:rPr>
      <w:rFonts w:cs="Courier New"/>
    </w:rPr>
  </w:style>
  <w:style w:type="character" w:styleId="ListLabel163">
    <w:name w:val="ListLabel 163"/>
    <w:qFormat/>
    <w:rPr>
      <w:rFonts w:cs="Wingdings"/>
    </w:rPr>
  </w:style>
  <w:style w:type="character" w:styleId="ListLabel164">
    <w:name w:val="ListLabel 164"/>
    <w:qFormat/>
    <w:rPr>
      <w:rFonts w:cs="Symbol"/>
    </w:rPr>
  </w:style>
  <w:style w:type="character" w:styleId="ListLabel165">
    <w:name w:val="ListLabel 165"/>
    <w:qFormat/>
    <w:rPr>
      <w:rFonts w:cs="Courier New"/>
    </w:rPr>
  </w:style>
  <w:style w:type="character" w:styleId="ListLabel166">
    <w:name w:val="ListLabel 166"/>
    <w:qFormat/>
    <w:rPr>
      <w:rFonts w:cs="Wingdings"/>
    </w:rPr>
  </w:style>
  <w:style w:type="character" w:styleId="ListLabel167">
    <w:name w:val="ListLabel 167"/>
    <w:qFormat/>
    <w:rPr>
      <w:rFonts w:ascii="Linux Libertine G" w:hAnsi="Linux Libertine G" w:cs="Courier New"/>
    </w:rPr>
  </w:style>
  <w:style w:type="character" w:styleId="ListLabel168">
    <w:name w:val="ListLabel 168"/>
    <w:qFormat/>
    <w:rPr>
      <w:rFonts w:cs="Courier New"/>
    </w:rPr>
  </w:style>
  <w:style w:type="character" w:styleId="ListLabel169">
    <w:name w:val="ListLabel 169"/>
    <w:qFormat/>
    <w:rPr>
      <w:rFonts w:cs="Wingdings"/>
    </w:rPr>
  </w:style>
  <w:style w:type="character" w:styleId="ListLabel170">
    <w:name w:val="ListLabel 170"/>
    <w:qFormat/>
    <w:rPr>
      <w:rFonts w:cs="Symbol"/>
    </w:rPr>
  </w:style>
  <w:style w:type="character" w:styleId="ListLabel171">
    <w:name w:val="ListLabel 171"/>
    <w:qFormat/>
    <w:rPr>
      <w:rFonts w:cs="Courier New"/>
    </w:rPr>
  </w:style>
  <w:style w:type="character" w:styleId="ListLabel172">
    <w:name w:val="ListLabel 172"/>
    <w:qFormat/>
    <w:rPr>
      <w:rFonts w:cs="Wingdings"/>
    </w:rPr>
  </w:style>
  <w:style w:type="character" w:styleId="ListLabel173">
    <w:name w:val="ListLabel 173"/>
    <w:qFormat/>
    <w:rPr>
      <w:rFonts w:cs="Symbol"/>
    </w:rPr>
  </w:style>
  <w:style w:type="character" w:styleId="ListLabel174">
    <w:name w:val="ListLabel 174"/>
    <w:qFormat/>
    <w:rPr>
      <w:rFonts w:cs="Courier New"/>
    </w:rPr>
  </w:style>
  <w:style w:type="character" w:styleId="ListLabel175">
    <w:name w:val="ListLabel 175"/>
    <w:qFormat/>
    <w:rPr>
      <w:rFonts w:cs="Wingdings"/>
    </w:rPr>
  </w:style>
  <w:style w:type="character" w:styleId="ListLabel176">
    <w:name w:val="ListLabel 176"/>
    <w:qFormat/>
    <w:rPr>
      <w:rFonts w:ascii="Linux Libertine G" w:hAnsi="Linux Libertine G" w:cs="Linux Libertine G"/>
    </w:rPr>
  </w:style>
  <w:style w:type="paragraph" w:styleId="Titre">
    <w:name w:val="Titre"/>
    <w:basedOn w:val="Normal"/>
    <w:next w:val="Corpsdetexte"/>
    <w:qFormat/>
    <w:pPr>
      <w:keepNext w:val="true"/>
      <w:spacing w:before="240" w:after="120"/>
    </w:pPr>
    <w:rPr>
      <w:rFonts w:ascii="Liberation Sans" w:hAnsi="Liberation Sans" w:eastAsia="Noto Sans CJK SC Regular" w:cs="Lohit Devanagari"/>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ibliography">
    <w:name w:val="Bibliography"/>
    <w:basedOn w:val="Normal"/>
    <w:next w:val="Normal"/>
    <w:uiPriority w:val="37"/>
    <w:unhideWhenUsed/>
    <w:qFormat/>
    <w:rsid w:val="00821fe9"/>
    <w:pPr/>
    <w:rPr/>
  </w:style>
  <w:style w:type="paragraph" w:styleId="NormalWeb">
    <w:name w:val="Normal (Web)"/>
    <w:basedOn w:val="Normal"/>
    <w:uiPriority w:val="99"/>
    <w:semiHidden/>
    <w:unhideWhenUsed/>
    <w:qFormat/>
    <w:rsid w:val="00f169ef"/>
    <w:pPr>
      <w:spacing w:lineRule="auto" w:line="240" w:before="0" w:after="0"/>
    </w:pPr>
    <w:rPr>
      <w:rFonts w:ascii="Times New Roman" w:hAnsi="Times New Roman" w:eastAsia="Times New Roman" w:cs="Times New Roman"/>
      <w:szCs w:val="24"/>
      <w:lang w:eastAsia="fr-FR"/>
    </w:rPr>
  </w:style>
  <w:style w:type="paragraph" w:styleId="Titreprincipal">
    <w:name w:val="Title"/>
    <w:basedOn w:val="Normal"/>
    <w:next w:val="Normal"/>
    <w:link w:val="TitreCar"/>
    <w:uiPriority w:val="10"/>
    <w:qFormat/>
    <w:rsid w:val="00664dde"/>
    <w:pPr>
      <w:spacing w:lineRule="auto" w:line="240" w:before="0" w:after="0"/>
      <w:contextualSpacing/>
    </w:pPr>
    <w:rPr>
      <w:rFonts w:eastAsia="" w:cs="" w:cstheme="majorBidi" w:eastAsiaTheme="majorEastAsia"/>
      <w:spacing w:val="-10"/>
      <w:kern w:val="2"/>
      <w:sz w:val="56"/>
      <w:szCs w:val="56"/>
    </w:rPr>
  </w:style>
  <w:style w:type="paragraph" w:styleId="Soustitre">
    <w:name w:val="Subtitle"/>
    <w:basedOn w:val="Normal"/>
    <w:next w:val="Normal"/>
    <w:link w:val="Sous-titreCar"/>
    <w:uiPriority w:val="11"/>
    <w:qFormat/>
    <w:rsid w:val="00664dde"/>
    <w:pPr/>
    <w:rPr>
      <w:rFonts w:eastAsia="" w:eastAsiaTheme="minorEastAsia"/>
      <w:color w:val="5A5A5A" w:themeColor="text1" w:themeTint="a5"/>
      <w:spacing w:val="15"/>
      <w:sz w:val="22"/>
    </w:rPr>
  </w:style>
  <w:style w:type="paragraph" w:styleId="Quote">
    <w:name w:val="Quote"/>
    <w:basedOn w:val="Normal"/>
    <w:next w:val="Normal"/>
    <w:link w:val="CitationCar"/>
    <w:uiPriority w:val="29"/>
    <w:qFormat/>
    <w:rsid w:val="00664dde"/>
    <w:pPr>
      <w:spacing w:before="200" w:after="160"/>
      <w:ind w:left="864" w:right="864" w:hanging="0"/>
      <w:jc w:val="center"/>
    </w:pPr>
    <w:rPr>
      <w:i/>
      <w:iCs/>
      <w:color w:val="404040" w:themeColor="text1" w:themeTint="bf"/>
    </w:rPr>
  </w:style>
  <w:style w:type="paragraph" w:styleId="ListParagraph">
    <w:name w:val="List Paragraph"/>
    <w:basedOn w:val="Normal"/>
    <w:uiPriority w:val="34"/>
    <w:qFormat/>
    <w:rsid w:val="00664dde"/>
    <w:pPr>
      <w:spacing w:before="0" w:after="160"/>
      <w:ind w:left="720" w:hanging="0"/>
      <w:contextualSpacing/>
    </w:pPr>
    <w:rPr/>
  </w:style>
  <w:style w:type="paragraph" w:styleId="Notedebasdepage">
    <w:name w:val="Footnote Text"/>
    <w:basedOn w:val="Normal"/>
    <w:link w:val="NotedebasdepageCar"/>
    <w:uiPriority w:val="99"/>
    <w:semiHidden/>
    <w:unhideWhenUsed/>
    <w:rsid w:val="00055d28"/>
    <w:pPr>
      <w:spacing w:lineRule="auto" w:line="240" w:before="0" w:after="0"/>
    </w:pPr>
    <w:rPr>
      <w:sz w:val="20"/>
      <w:szCs w:val="20"/>
    </w:rPr>
  </w:style>
  <w:style w:type="paragraph" w:styleId="Entte">
    <w:name w:val="Header"/>
    <w:basedOn w:val="Normal"/>
    <w:link w:val="En-tteCar"/>
    <w:uiPriority w:val="99"/>
    <w:unhideWhenUsed/>
    <w:rsid w:val="002e258a"/>
    <w:pPr>
      <w:tabs>
        <w:tab w:val="center" w:pos="4513" w:leader="none"/>
        <w:tab w:val="right" w:pos="9026" w:leader="none"/>
      </w:tabs>
      <w:spacing w:lineRule="auto" w:line="240" w:before="0" w:after="0"/>
    </w:pPr>
    <w:rPr/>
  </w:style>
  <w:style w:type="paragraph" w:styleId="Pieddepage">
    <w:name w:val="Footer"/>
    <w:basedOn w:val="Normal"/>
    <w:link w:val="PieddepageCar"/>
    <w:uiPriority w:val="99"/>
    <w:unhideWhenUsed/>
    <w:rsid w:val="002e258a"/>
    <w:pPr>
      <w:tabs>
        <w:tab w:val="center" w:pos="4513" w:leader="none"/>
        <w:tab w:val="right" w:pos="9026" w:leader="none"/>
      </w:tabs>
      <w:spacing w:lineRule="auto" w:line="240" w:before="0" w:after="0"/>
    </w:pPr>
    <w:rPr/>
  </w:style>
  <w:style w:type="paragraph" w:styleId="TOCHeading">
    <w:name w:val="TOC Heading"/>
    <w:basedOn w:val="Titre1"/>
    <w:next w:val="Normal"/>
    <w:uiPriority w:val="39"/>
    <w:unhideWhenUsed/>
    <w:qFormat/>
    <w:rsid w:val="006f50da"/>
    <w:pPr>
      <w:numPr>
        <w:ilvl w:val="0"/>
        <w:numId w:val="0"/>
      </w:numPr>
      <w:spacing w:lineRule="auto" w:line="259" w:before="240" w:after="0"/>
      <w:ind w:left="357" w:hanging="357"/>
      <w:jc w:val="left"/>
    </w:pPr>
    <w:rPr>
      <w:rFonts w:ascii="Calibri Light" w:hAnsi="Calibri Light" w:asciiTheme="majorHAnsi" w:hAnsiTheme="majorHAnsi"/>
      <w:color w:val="2E74B5" w:themeColor="accent1" w:themeShade="bf"/>
    </w:rPr>
  </w:style>
  <w:style w:type="paragraph" w:styleId="Tabledesmatiresniveau1">
    <w:name w:val="TOC 1"/>
    <w:basedOn w:val="Normal"/>
    <w:next w:val="Normal"/>
    <w:autoRedefine/>
    <w:uiPriority w:val="39"/>
    <w:unhideWhenUsed/>
    <w:rsid w:val="0057154b"/>
    <w:pPr>
      <w:tabs>
        <w:tab w:val="left" w:pos="480" w:leader="none"/>
        <w:tab w:val="right" w:pos="9062" w:leader="dot"/>
      </w:tabs>
      <w:spacing w:before="120" w:after="120"/>
      <w:jc w:val="left"/>
    </w:pPr>
    <w:rPr>
      <w:rFonts w:ascii="Linux Libertine G" w:hAnsi="Linux Libertine G" w:cs="Linux Libertine G"/>
      <w:b/>
      <w:bCs/>
      <w:caps/>
      <w:sz w:val="20"/>
      <w:szCs w:val="20"/>
    </w:rPr>
  </w:style>
  <w:style w:type="paragraph" w:styleId="Tabledesmatiresniveau2">
    <w:name w:val="TOC 2"/>
    <w:basedOn w:val="Normal"/>
    <w:next w:val="Normal"/>
    <w:autoRedefine/>
    <w:uiPriority w:val="39"/>
    <w:unhideWhenUsed/>
    <w:rsid w:val="0057154b"/>
    <w:pPr>
      <w:tabs>
        <w:tab w:val="left" w:pos="720" w:leader="none"/>
        <w:tab w:val="right" w:pos="9062" w:leader="dot"/>
      </w:tabs>
      <w:spacing w:before="0" w:after="0"/>
      <w:ind w:left="240" w:hanging="0"/>
      <w:jc w:val="left"/>
    </w:pPr>
    <w:rPr>
      <w:rFonts w:ascii="Linux Libertine G" w:hAnsi="Linux Libertine G" w:cs="Linux Libertine G"/>
      <w:smallCaps/>
      <w:sz w:val="20"/>
      <w:szCs w:val="20"/>
      <w:lang w:eastAsia="fr-FR"/>
    </w:rPr>
  </w:style>
  <w:style w:type="paragraph" w:styleId="Tabledesmatiresniveau3">
    <w:name w:val="TOC 3"/>
    <w:basedOn w:val="Normal"/>
    <w:next w:val="Normal"/>
    <w:autoRedefine/>
    <w:uiPriority w:val="39"/>
    <w:unhideWhenUsed/>
    <w:rsid w:val="006f50da"/>
    <w:pPr>
      <w:spacing w:before="0" w:after="0"/>
      <w:ind w:left="480" w:hanging="0"/>
      <w:jc w:val="left"/>
    </w:pPr>
    <w:rPr>
      <w:rFonts w:ascii="Calibri" w:hAnsi="Calibri" w:cs="Calibri" w:asciiTheme="minorHAnsi" w:cstheme="minorHAnsi" w:hAnsiTheme="minorHAnsi"/>
      <w:i/>
      <w:iCs/>
      <w:sz w:val="20"/>
      <w:szCs w:val="20"/>
    </w:rPr>
  </w:style>
  <w:style w:type="paragraph" w:styleId="Notedefin">
    <w:name w:val="Endnote Text"/>
    <w:basedOn w:val="Normal"/>
    <w:link w:val="NotedefinCar"/>
    <w:uiPriority w:val="99"/>
    <w:semiHidden/>
    <w:unhideWhenUsed/>
    <w:rsid w:val="00f07b4f"/>
    <w:pPr>
      <w:spacing w:lineRule="auto" w:line="240" w:before="0" w:after="0"/>
    </w:pPr>
    <w:rPr>
      <w:sz w:val="20"/>
      <w:szCs w:val="20"/>
    </w:rPr>
  </w:style>
  <w:style w:type="paragraph" w:styleId="Tabledesmatiresniveau4">
    <w:name w:val="TOC 4"/>
    <w:basedOn w:val="Normal"/>
    <w:next w:val="Normal"/>
    <w:autoRedefine/>
    <w:uiPriority w:val="39"/>
    <w:unhideWhenUsed/>
    <w:rsid w:val="0057154b"/>
    <w:pPr>
      <w:tabs>
        <w:tab w:val="left" w:pos="1200" w:leader="none"/>
        <w:tab w:val="right" w:pos="9062" w:leader="dot"/>
      </w:tabs>
      <w:spacing w:before="0" w:after="0"/>
      <w:ind w:left="720" w:hanging="0"/>
      <w:jc w:val="left"/>
    </w:pPr>
    <w:rPr>
      <w:rFonts w:ascii="Linux Libertine G" w:hAnsi="Linux Libertine G" w:cs="Linux Libertine G"/>
      <w:sz w:val="18"/>
      <w:szCs w:val="18"/>
    </w:rPr>
  </w:style>
  <w:style w:type="paragraph" w:styleId="Tabledesmatiresniveau5">
    <w:name w:val="TOC 5"/>
    <w:basedOn w:val="Normal"/>
    <w:next w:val="Normal"/>
    <w:autoRedefine/>
    <w:uiPriority w:val="39"/>
    <w:unhideWhenUsed/>
    <w:rsid w:val="00b633da"/>
    <w:pPr>
      <w:spacing w:before="0" w:after="0"/>
      <w:ind w:left="960" w:hanging="0"/>
      <w:jc w:val="left"/>
    </w:pPr>
    <w:rPr>
      <w:rFonts w:ascii="Calibri" w:hAnsi="Calibri" w:cs="Calibri" w:asciiTheme="minorHAnsi" w:cstheme="minorHAnsi" w:hAnsiTheme="minorHAnsi"/>
      <w:sz w:val="18"/>
      <w:szCs w:val="18"/>
    </w:rPr>
  </w:style>
  <w:style w:type="paragraph" w:styleId="Tabledesmatiresniveau6">
    <w:name w:val="TOC 6"/>
    <w:basedOn w:val="Normal"/>
    <w:next w:val="Normal"/>
    <w:autoRedefine/>
    <w:uiPriority w:val="39"/>
    <w:unhideWhenUsed/>
    <w:rsid w:val="00b633da"/>
    <w:pPr>
      <w:spacing w:before="0" w:after="0"/>
      <w:ind w:left="1200" w:hanging="0"/>
      <w:jc w:val="left"/>
    </w:pPr>
    <w:rPr>
      <w:rFonts w:ascii="Calibri" w:hAnsi="Calibri" w:cs="Calibri" w:asciiTheme="minorHAnsi" w:cstheme="minorHAnsi" w:hAnsiTheme="minorHAnsi"/>
      <w:sz w:val="18"/>
      <w:szCs w:val="18"/>
    </w:rPr>
  </w:style>
  <w:style w:type="paragraph" w:styleId="Tabledesmatiresniveau7">
    <w:name w:val="TOC 7"/>
    <w:basedOn w:val="Normal"/>
    <w:next w:val="Normal"/>
    <w:autoRedefine/>
    <w:uiPriority w:val="39"/>
    <w:unhideWhenUsed/>
    <w:rsid w:val="00b633da"/>
    <w:pPr>
      <w:spacing w:before="0" w:after="0"/>
      <w:ind w:left="1440" w:hanging="0"/>
      <w:jc w:val="left"/>
    </w:pPr>
    <w:rPr>
      <w:rFonts w:ascii="Calibri" w:hAnsi="Calibri" w:cs="Calibri" w:asciiTheme="minorHAnsi" w:cstheme="minorHAnsi" w:hAnsiTheme="minorHAnsi"/>
      <w:sz w:val="18"/>
      <w:szCs w:val="18"/>
    </w:rPr>
  </w:style>
  <w:style w:type="paragraph" w:styleId="Tabledesmatiresniveau8">
    <w:name w:val="TOC 8"/>
    <w:basedOn w:val="Normal"/>
    <w:next w:val="Normal"/>
    <w:autoRedefine/>
    <w:uiPriority w:val="39"/>
    <w:unhideWhenUsed/>
    <w:rsid w:val="00b633da"/>
    <w:pPr>
      <w:spacing w:before="0" w:after="0"/>
      <w:ind w:left="1680" w:hanging="0"/>
      <w:jc w:val="left"/>
    </w:pPr>
    <w:rPr>
      <w:rFonts w:ascii="Calibri" w:hAnsi="Calibri" w:cs="Calibri" w:asciiTheme="minorHAnsi" w:cstheme="minorHAnsi" w:hAnsiTheme="minorHAnsi"/>
      <w:sz w:val="18"/>
      <w:szCs w:val="18"/>
    </w:rPr>
  </w:style>
  <w:style w:type="paragraph" w:styleId="Tabledesmatiresniveau9">
    <w:name w:val="TOC 9"/>
    <w:basedOn w:val="Normal"/>
    <w:next w:val="Normal"/>
    <w:autoRedefine/>
    <w:uiPriority w:val="39"/>
    <w:unhideWhenUsed/>
    <w:rsid w:val="00b633da"/>
    <w:pPr>
      <w:spacing w:before="0" w:after="0"/>
      <w:ind w:left="1920" w:hanging="0"/>
      <w:jc w:val="left"/>
    </w:pPr>
    <w:rPr>
      <w:rFonts w:ascii="Calibri" w:hAnsi="Calibri" w:cs="Calibri" w:asciiTheme="minorHAnsi" w:cstheme="minorHAnsi" w:hAnsiTheme="minorHAnsi"/>
      <w:sz w:val="18"/>
      <w:szCs w:val="18"/>
    </w:rPr>
  </w:style>
  <w:style w:type="paragraph" w:styleId="Contenudecadre">
    <w:name w:val="Contenu de cadre"/>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table" w:styleId="Grilledutableau">
    <w:name w:val="Table Grid"/>
    <w:basedOn w:val="TableauNormal"/>
    <w:uiPriority w:val="39"/>
    <w:rsid w:val="002b078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transfusion.be/fr/faq/" TargetMode="External"/><Relationship Id="rId15" Type="http://schemas.openxmlformats.org/officeDocument/2006/relationships/hyperlink" Target="http://dsb-domerat.chez-alice.fr/faq.html" TargetMode="External"/><Relationship Id="rId16" Type="http://schemas.openxmlformats.org/officeDocument/2006/relationships/hyperlink" Target="http://sang-pretention.over-blog.com/article-11768161.html" TargetMode="External"/><Relationship Id="rId17" Type="http://schemas.openxmlformats.org/officeDocument/2006/relationships/hyperlink" Target="http://www.adsb-entzheim.asso.fr/les-dons/faq-sur-le-don-de-sang.html" TargetMode="External"/><Relationship Id="rId18" Type="http://schemas.openxmlformats.org/officeDocument/2006/relationships/hyperlink" Target="https://www.blood.co.uk/who-can-give-blood/can-i-give-blood/" TargetMode="External"/><Relationship Id="rId19" Type="http://schemas.openxmlformats.org/officeDocument/2006/relationships/hyperlink" Target="https://www.donateblood.com.au/faq-list" TargetMode="External"/><Relationship Id="rId20" Type="http://schemas.openxmlformats.org/officeDocument/2006/relationships/hyperlink" Target="https://www.vitalant.org/Resources/FAQs.aspx" TargetMode="External"/><Relationship Id="rId21" Type="http://schemas.openxmlformats.org/officeDocument/2006/relationships/hyperlink" Target="https://dondesang.efs.sante.fr/faq-sur-le-don" TargetMode="External"/><Relationship Id="rId22" Type="http://schemas.openxmlformats.org/officeDocument/2006/relationships/footnotes" Target="footnotes.xml"/><Relationship Id="rId23" Type="http://schemas.openxmlformats.org/officeDocument/2006/relationships/comments" Target="comments.xml"/><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Pro11</b:Tag>
    <b:SourceType>Book</b:SourceType>
    <b:Guid>{EAFC81E4-2A00-44C0-9FF0-E629E3C03A80}</b:Guid>
    <b:Author>
      <b:Author>
        <b:NameList>
          <b:Person>
            <b:Last>Prost</b:Last>
            <b:First>Bernard</b:First>
          </b:Person>
        </b:NameList>
      </b:Author>
    </b:Author>
    <b:Title>XML pour l'édition : Structurer, saisir, publier</b:Title>
    <b:Year>2011</b:Year>
    <b:City>Paris</b:City>
    <b:Publisher>Eyrolles</b:Publisher>
    <b:RefOrder>11</b:RefOrder>
  </b:Source>
  <b:Source>
    <b:Tag>Rou03</b:Tag>
    <b:SourceType>Book</b:SourceType>
    <b:Guid>{B208B31A-9E2A-4F0F-9B8C-8652CEE0D57D}</b:Guid>
    <b:Title>Intelligence linguistique : le calcul du sens des énoncés élémentaire</b:Title>
    <b:Year>2003</b:Year>
    <b:Publisher>Lavoisier</b:Publisher>
    <b:City>Paris</b:City>
    <b:LCID>fr-FR</b:LCID>
    <b:Author>
      <b:Author>
        <b:NameList>
          <b:Person>
            <b:Last>Rouault</b:Last>
            <b:First>Jacques</b:First>
          </b:Person>
          <b:Person>
            <b:Last>Manes-Gallo</b:Last>
            <b:First>Maria-Caterina</b:First>
          </b:Person>
        </b:NameList>
      </b:Author>
    </b:Author>
    <b:RefOrder>12</b:RefOrder>
  </b:Source>
  <b:Source>
    <b:Tag>Hau14</b:Tag>
    <b:SourceType>Book</b:SourceType>
    <b:Guid>{D7AC1655-6620-434F-8C33-E15926986220}</b:Guid>
    <b:Author>
      <b:Author>
        <b:NameList>
          <b:Person>
            <b:Last>Hausser</b:Last>
            <b:First>Roland</b:First>
          </b:Person>
        </b:NameList>
      </b:Author>
    </b:Author>
    <b:Title>Foundations of Computational Linguistics : Human-Computer Communication in Natural Language</b:Title>
    <b:Year>2014</b:Year>
    <b:City>New York</b:City>
    <b:Publisher>Springer</b:Publisher>
    <b:RefOrder>13</b:RefOrder>
  </b:Source>
  <b:Source>
    <b:Tag>Leg15</b:Tag>
    <b:SourceType>Book</b:SourceType>
    <b:Guid>{1A60D8A1-8F70-4859-8C59-37BFBADCFD01}</b:Guid>
    <b:Author>
      <b:Author>
        <b:NameList>
          <b:Person>
            <b:Last>Legendre</b:Last>
            <b:First>Romain</b:First>
          </b:Person>
          <b:Person>
            <b:Last>Schwartzentruber</b:Last>
            <b:First>François</b:First>
          </b:Person>
        </b:NameList>
      </b:Author>
    </b:Author>
    <b:Title>Compilation : analyse lexicale et syntaxique : du texte à sa structure en informatique</b:Title>
    <b:Year>2015</b:Year>
    <b:City>Paris</b:City>
    <b:Publisher>Ellipses</b:Publisher>
    <b:RefOrder>14</b:RefOrder>
  </b:Source>
  <b:Source>
    <b:Tag>Nic14</b:Tag>
    <b:SourceType>Misc</b:SourceType>
    <b:Guid>{C38BB1D7-87FF-45A3-8A9B-268B85D3E818}</b:Guid>
    <b:Year>2014</b:Year>
    <b:City>Besançon</b:City>
    <b:Author>
      <b:Author>
        <b:NameList>
          <b:Person>
            <b:Last>Niculae</b:Last>
            <b:First>Vlad</b:First>
          </b:Person>
        </b:NameList>
      </b:Author>
    </b:Author>
    <b:Publisher>Mémoire de Master</b:Publisher>
    <b:PublicationTitle>Pattern-based Methods for Processing Creative and Figurative Language</b:PublicationTitle>
    <b:RefOrder>15</b:RefOrder>
  </b:Source>
  <b:Source>
    <b:Tag>JrB61</b:Tag>
    <b:SourceType>ConferenceProceedings</b:SourceType>
    <b:Guid>{F659D26B-CEC0-4DF1-996D-A0843EEFABDD}</b:Guid>
    <b:Title>Baseball: an Automatic Question-Answerer</b:Title>
    <b:Year>1961</b:Year>
    <b:City>Massachusetts</b:City>
    <b:Author>
      <b:Author>
        <b:NameList>
          <b:Person>
            <b:Last>Jr.</b:Last>
            <b:First>Bert</b:First>
            <b:Middle>F. Green</b:Middle>
          </b:Person>
          <b:Person>
            <b:Last>Wolf</b:Last>
            <b:First>Alice</b:First>
            <b:Middle>K.</b:Middle>
          </b:Person>
          <b:Person>
            <b:Last>Chomsky</b:Last>
            <b:First>Carole</b:First>
          </b:Person>
          <b:Person>
            <b:Last>Laughery</b:Last>
            <b:First>Kenneth</b:First>
          </b:Person>
        </b:NameList>
      </b:Author>
    </b:Author>
    <b:Publisher>Massachusetts Institute of Technology Lexington 73</b:Publisher>
    <b:ConferenceName>Proceedings of the Western Joint Computer Conference</b:ConferenceName>
    <b:DOI>10.1145/1460690.1460714</b:DOI>
    <b:RefOrder>16</b:RefOrder>
  </b:Source>
  <b:Source>
    <b:Tag>CRU08</b:Tag>
    <b:SourceType>JournalArticle</b:SourceType>
    <b:Guid>{8A195385-6A75-4552-82E5-5B02F607B9F5}</b:Guid>
    <b:Title>Supervised approach to recognize question type in a QA system for Health</b:Title>
    <b:Year>2008</b:Year>
    <b:Author>
      <b:Author>
        <b:NameList>
          <b:Person>
            <b:Last>CRUCHET</b:Last>
            <b:First>Sarah</b:First>
          </b:Person>
          <b:Person>
            <b:Last>GAUDINAT</b:Last>
            <b:First>Arnaud</b:First>
          </b:Person>
          <b:Person>
            <b:Last>BOYER</b:Last>
            <b:First>Célia</b:First>
          </b:Person>
        </b:NameList>
      </b:Author>
    </b:Author>
    <b:JournalName>Studies in Health Technology and Informatic</b:JournalName>
    <b:DOI>10.3233/978-1-58603-864-9-407</b:DOI>
    <b:RefOrder>1</b:RefOrder>
  </b:Source>
  <b:Source>
    <b:Tag>Asm16</b:Tag>
    <b:SourceType>ConferenceProceedings</b:SourceType>
    <b:Guid>{4CEFC504-61BB-4C80-BA34-7A2211B67591}</b:Guid>
    <b:Title>Recognizing Question Entailment for Medical Question Answering</b:Title>
    <b:Year>2016</b:Year>
    <b:Author>
      <b:Author>
        <b:NameList>
          <b:Person>
            <b:Last>Abacha</b:Last>
            <b:First>AsmaBen</b:First>
          </b:Person>
          <b:Person>
            <b:Last>Demner-Fushman</b:Last>
            <b:First>Dina</b:First>
          </b:Person>
        </b:NameList>
      </b:Author>
    </b:Author>
    <b:City>Bethesda</b:City>
    <b:Publisher>U.S.National Library of Medicine</b:Publisher>
    <b:RefOrder>2</b:RefOrder>
  </b:Source>
  <b:Source>
    <b:Tag>Fab04</b:Tag>
    <b:SourceType>ConferenceProceedings</b:SourceType>
    <b:Guid>{2EB897E5-76BE-4766-8E85-E0A013CB596E}</b:Guid>
    <b:Author>
      <b:Author>
        <b:NameList>
          <b:Person>
            <b:Last>Rinaldi</b:Last>
            <b:First>Fabio</b:First>
          </b:Person>
          <b:Person>
            <b:Last>Dowdall</b:Last>
            <b:First>James</b:First>
          </b:Person>
          <b:Person>
            <b:Last>Schneider</b:Last>
            <b:First>Gerold</b:First>
          </b:Person>
          <b:Person>
            <b:Last>Persidis</b:Last>
            <b:First>Andreas</b:First>
          </b:Person>
        </b:NameList>
      </b:Author>
    </b:Author>
    <b:Title>Answering Questions in the Genomics Domain</b:Title>
    <b:Year>2004</b:Year>
    <b:ConferenceName>Proceedings of ACL 04: Workshop on question answering in restricted fomains</b:ConferenceName>
    <b:City>Barcelona</b:City>
    <b:RefOrder>3</b:RefOrder>
  </b:Source>
  <b:Source>
    <b:Tag>Emb08</b:Tag>
    <b:SourceType>Report</b:SourceType>
    <b:Guid>{6F4173A9-CB1B-4A48-92E5-5322672FCE16}</b:Guid>
    <b:Author>
      <b:Author>
        <b:NameList>
          <b:Person>
            <b:Last>Embarek</b:Last>
            <b:First>Mehdi</b:First>
          </b:Person>
        </b:NameList>
      </b:Author>
    </b:Author>
    <b:Title>Un système de question-réponse dans le domaine médical : le système Esculape.</b:Title>
    <b:Year>2008</b:Year>
    <b:City>Université Paris-Est</b:City>
    <b:RefOrder>7</b:RefOrder>
  </b:Source>
  <b:Source>
    <b:Tag>Sar04</b:Tag>
    <b:SourceType>ConferenceProceedings</b:SourceType>
    <b:Guid>{10F2973D-D7E3-43D7-B630-E660D5F21A25}</b:Guid>
    <b:Title>L'analyse des questions : intérêts pour la génération des réponses</b:Title>
    <b:Year>2004</b:Year>
    <b:City>Fès</b:City>
    <b:Author>
      <b:Author>
        <b:NameList>
          <b:Person>
            <b:Last>Mendes</b:Last>
            <b:First>Sara</b:First>
          </b:Person>
          <b:Person>
            <b:Last>Moriceau</b:Last>
            <b:First>Véronique</b:First>
          </b:Person>
        </b:NameList>
      </b:Author>
    </b:Author>
    <b:ConferenceName>TALN 2004 Workshop Question-Réponse</b:ConferenceName>
    <b:RefOrder>9</b:RefOrder>
  </b:Source>
  <b:Source>
    <b:Tag>Nou10</b:Tag>
    <b:SourceType>ConferenceProceedings</b:SourceType>
    <b:Guid>{BECFFD7F-C287-48AB-9A36-1D7175BC110F}</b:Guid>
    <b:Title>Les entités nommées : éléments pour la conceptualisation </b:Title>
    <b:Year>2010</b:Year>
    <b:City>Nîmes</b:City>
    <b:Author>
      <b:Author>
        <b:NameList>
          <b:Person>
            <b:Last>Omrane</b:Last>
            <b:First>Nouha</b:First>
          </b:Person>
          <b:Person>
            <b:Last>Nazarenko</b:Last>
            <b:First>Adeline</b:First>
          </b:Person>
          <b:Person>
            <b:Last>Szulman</b:Last>
            <b:First>Sylvie</b:First>
          </b:Person>
        </b:NameList>
      </b:Author>
    </b:Author>
    <b:ConferenceName>21es Journées francophones d’Ingénierie des Connaissances</b:ConferenceName>
    <b:RefOrder>8</b:RefOrder>
  </b:Source>
  <b:Source>
    <b:Tag>Cla10</b:Tag>
    <b:SourceType>Book</b:SourceType>
    <b:Guid>{EF21D50C-A8C0-4578-8662-AE163FB99411}</b:Guid>
    <b:Title>The Handbook of Computationnal Linguistics and Natural Language Processing</b:Title>
    <b:Year>2010</b:Year>
    <b:Publisher>Wiley-Blackwell</b:Publisher>
    <b:Author>
      <b:Author>
        <b:NameList>
          <b:Person>
            <b:Last>Clark</b:Last>
            <b:First>Alexander</b:First>
          </b:Person>
          <b:Person>
            <b:Last>Fox</b:Last>
            <b:First>Chris</b:First>
          </b:Person>
          <b:Person>
            <b:Last>Lappin</b:Last>
            <b:First>Shalom</b:First>
          </b:Person>
        </b:NameList>
      </b:Author>
    </b:Author>
    <b:RefOrder>6</b:RefOrder>
  </b:Source>
  <b:Source>
    <b:Tag>Jur17</b:Tag>
    <b:SourceType>Book</b:SourceType>
    <b:Guid>{43C363E1-4B4E-4EE5-B5D2-CE6664D283E5}</b:Guid>
    <b:Author>
      <b:Author>
        <b:NameList>
          <b:Person>
            <b:Last>Jurafsky</b:Last>
            <b:First>Daniel</b:First>
          </b:Person>
          <b:Person>
            <b:Last>Martin</b:Last>
            <b:First>James</b:First>
            <b:Middle>H.</b:Middle>
          </b:Person>
        </b:NameList>
      </b:Author>
    </b:Author>
    <b:Title>Speech and Language Processing: an Introduction to Natural Language Processing, Computational Linguistics, and Speech Recognition</b:Title>
    <b:Year>2017</b:Year>
    <b:City>Stanford</b:City>
    <b:RefOrder>4</b:RefOrder>
  </b:Source>
  <b:Source>
    <b:Tag>Rob00</b:Tag>
    <b:SourceType>Book</b:SourceType>
    <b:Guid>{13CD2AF5-5540-41F5-A027-367DE0DAF792}</b:Guid>
    <b:Author>
      <b:Author>
        <b:NameList>
          <b:Person>
            <b:Last>Dale</b:Last>
            <b:First>Robert</b:First>
          </b:Person>
          <b:Person>
            <b:Last>Moisl</b:Last>
            <b:First>Hermann</b:First>
          </b:Person>
          <b:Person>
            <b:Last>Somers</b:Last>
            <b:First>Harold</b:First>
          </b:Person>
        </b:NameList>
      </b:Author>
    </b:Author>
    <b:Title>Handbook of Natural Language Processing</b:Title>
    <b:Year>2000</b:Year>
    <b:City>New York</b:City>
    <b:Publisher>Marcel Dekker</b:Publisher>
    <b:RefOrder>5</b:RefOrder>
  </b:Source>
  <b:Source>
    <b:Tag>Xin04</b:Tag>
    <b:SourceType>JournalArticle</b:SourceType>
    <b:Guid>{6087CB74-E62D-4A4F-8C91-CFC99A1CC721}</b:Guid>
    <b:Title>Learning Question Classifiers: the Role of Semantic Information</b:Title>
    <b:Year>2004</b:Year>
    <b:Author>
      <b:Author>
        <b:NameList>
          <b:Person>
            <b:Last>Li</b:Last>
            <b:First>Xin</b:First>
          </b:Person>
          <b:Person>
            <b:Last>Roth</b:Last>
            <b:First>Dan</b:First>
          </b:Person>
        </b:NameList>
      </b:Author>
    </b:Author>
    <b:RefOrder>10</b:RefOrder>
  </b:Source>
</b:Sources>
</file>

<file path=customXml/itemProps1.xml><?xml version="1.0" encoding="utf-8"?>
<ds:datastoreItem xmlns:ds="http://schemas.openxmlformats.org/officeDocument/2006/customXml" ds:itemID="{E3BBA483-73CC-49AF-A7AF-D5BCA7CD0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988</TotalTime>
  <Application>LibreOffice/6.0.7.3$Linux_X86_64 LibreOffice_project/00m0$Build-3</Application>
  <Pages>63</Pages>
  <Words>11330</Words>
  <Characters>61551</Characters>
  <CharactersWithSpaces>72337</CharactersWithSpaces>
  <Paragraphs>553</Paragraphs>
  <Company>UFC</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2019-04-06T12:38:00Z</dcterms:created>
  <dc:creator>CALATAYUD ANA</dc:creator>
  <dc:description/>
  <dc:language>fr-FR</dc:language>
  <cp:lastModifiedBy/>
  <dcterms:modified xsi:type="dcterms:W3CDTF">2019-04-16T12:07:15Z</dcterms:modified>
  <cp:revision>47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UFC</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Mendeley Citation Style_1">
    <vt:lpwstr>http://www.zotero.org/styles/chicago-author-date</vt:lpwstr>
  </property>
  <property fmtid="{D5CDD505-2E9C-101B-9397-08002B2CF9AE}" pid="8" name="Mendeley Document_1">
    <vt:lpwstr>True</vt:lpwstr>
  </property>
  <property fmtid="{D5CDD505-2E9C-101B-9397-08002B2CF9AE}" pid="9" name="Mendeley Recent Style Id 0_1">
    <vt:lpwstr>http://www.zotero.org/styles/american-political-science-association</vt:lpwstr>
  </property>
  <property fmtid="{D5CDD505-2E9C-101B-9397-08002B2CF9AE}" pid="10" name="Mendeley Recent Style Id 1_1">
    <vt:lpwstr>http://www.zotero.org/styles/apa</vt:lpwstr>
  </property>
  <property fmtid="{D5CDD505-2E9C-101B-9397-08002B2CF9AE}" pid="11" name="Mendeley Recent Style Id 2_1">
    <vt:lpwstr>http://www.zotero.org/styles/american-sociological-association</vt:lpwstr>
  </property>
  <property fmtid="{D5CDD505-2E9C-101B-9397-08002B2CF9AE}" pid="12" name="Mendeley Recent Style Id 3_1">
    <vt:lpwstr>http://www.zotero.org/styles/chicago-author-date</vt:lpwstr>
  </property>
  <property fmtid="{D5CDD505-2E9C-101B-9397-08002B2CF9AE}" pid="13" name="Mendeley Recent Style Id 4_1">
    <vt:lpwstr>http://www.zotero.org/styles/harvard-cite-them-right</vt:lpwstr>
  </property>
  <property fmtid="{D5CDD505-2E9C-101B-9397-08002B2CF9AE}" pid="14" name="Mendeley Recent Style Id 5_1">
    <vt:lpwstr>http://www.zotero.org/styles/french2</vt:lpwstr>
  </property>
  <property fmtid="{D5CDD505-2E9C-101B-9397-08002B2CF9AE}" pid="15" name="Mendeley Recent Style Id 6_1">
    <vt:lpwstr>http://www.zotero.org/styles/ieee</vt:lpwstr>
  </property>
  <property fmtid="{D5CDD505-2E9C-101B-9397-08002B2CF9AE}" pid="16" name="Mendeley Recent Style Id 7_1">
    <vt:lpwstr>http://www.zotero.org/styles/modern-humanities-research-association</vt:lpwstr>
  </property>
  <property fmtid="{D5CDD505-2E9C-101B-9397-08002B2CF9AE}" pid="17" name="Mendeley Recent Style Id 8_1">
    <vt:lpwstr>http://www.zotero.org/styles/modern-language-association</vt:lpwstr>
  </property>
  <property fmtid="{D5CDD505-2E9C-101B-9397-08002B2CF9AE}" pid="18" name="Mendeley Recent Style Id 9_1">
    <vt:lpwstr>http://www.zotero.org/styles/nature</vt:lpwstr>
  </property>
  <property fmtid="{D5CDD505-2E9C-101B-9397-08002B2CF9AE}" pid="19" name="Mendeley Recent Style Name 0_1">
    <vt:lpwstr>American Political Science Association</vt:lpwstr>
  </property>
  <property fmtid="{D5CDD505-2E9C-101B-9397-08002B2CF9AE}" pid="20" name="Mendeley Recent Style Name 1_1">
    <vt:lpwstr>American Psychological Association 6th edition</vt:lpwstr>
  </property>
  <property fmtid="{D5CDD505-2E9C-101B-9397-08002B2CF9AE}" pid="21" name="Mendeley Recent Style Name 2_1">
    <vt:lpwstr>American Sociological Association</vt:lpwstr>
  </property>
  <property fmtid="{D5CDD505-2E9C-101B-9397-08002B2CF9AE}" pid="22" name="Mendeley Recent Style Name 3_1">
    <vt:lpwstr>Chicago Manual of Style 17th edition (author-date)</vt:lpwstr>
  </property>
  <property fmtid="{D5CDD505-2E9C-101B-9397-08002B2CF9AE}" pid="23" name="Mendeley Recent Style Name 4_1">
    <vt:lpwstr>Cite Them Right 10th edition - Harvard</vt:lpwstr>
  </property>
  <property fmtid="{D5CDD505-2E9C-101B-9397-08002B2CF9AE}" pid="24" name="Mendeley Recent Style Name 5_1">
    <vt:lpwstr>France (auteurs et al., numérotation, French)</vt:lpwstr>
  </property>
  <property fmtid="{D5CDD505-2E9C-101B-9397-08002B2CF9AE}" pid="25" name="Mendeley Recent Style Name 6_1">
    <vt:lpwstr>IEEE</vt:lpwstr>
  </property>
  <property fmtid="{D5CDD505-2E9C-101B-9397-08002B2CF9AE}" pid="26" name="Mendeley Recent Style Name 7_1">
    <vt:lpwstr>Modern Humanities Research Association 3rd edition (note with bibliography)</vt:lpwstr>
  </property>
  <property fmtid="{D5CDD505-2E9C-101B-9397-08002B2CF9AE}" pid="27" name="Mendeley Recent Style Name 8_1">
    <vt:lpwstr>Modern Language Association 8th edition</vt:lpwstr>
  </property>
  <property fmtid="{D5CDD505-2E9C-101B-9397-08002B2CF9AE}" pid="28" name="Mendeley Recent Style Name 9_1">
    <vt:lpwstr>Nature</vt:lpwstr>
  </property>
  <property fmtid="{D5CDD505-2E9C-101B-9397-08002B2CF9AE}" pid="29" name="Mendeley Unique User Id_1">
    <vt:lpwstr>b6f2b138-07a6-398f-92ca-001027aee792</vt:lpwstr>
  </property>
  <property fmtid="{D5CDD505-2E9C-101B-9397-08002B2CF9AE}" pid="30" name="ScaleCrop">
    <vt:bool>0</vt:bool>
  </property>
  <property fmtid="{D5CDD505-2E9C-101B-9397-08002B2CF9AE}" pid="31" name="ShareDoc">
    <vt:bool>0</vt:bool>
  </property>
  <property fmtid="{D5CDD505-2E9C-101B-9397-08002B2CF9AE}" pid="32" name="ZOTERO_PREF_1">
    <vt:lpwstr>&lt;data data-version="3" zotero-version="5.0.47"&gt;&lt;session id="dCX24uin"/&gt;&lt;style id="http://www.zotero.org/styles/chicago-note-bibliography" locale="fr-FR" hasBibliography="1" bibliographyStyleHasBeenSet="1"/&gt;&lt;prefs&gt;&lt;pref name="noteType" value="1"/&gt;&lt;pref nam</vt:lpwstr>
  </property>
  <property fmtid="{D5CDD505-2E9C-101B-9397-08002B2CF9AE}" pid="33" name="ZOTERO_PREF_2">
    <vt:lpwstr>e="fieldType" value="Field"/&gt;&lt;/prefs&gt;&lt;/data&gt;</vt:lpwstr>
  </property>
</Properties>
</file>